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018B48" w14:textId="77777777" w:rsidR="00722150" w:rsidRPr="00752B13" w:rsidRDefault="00722150" w:rsidP="00722150">
      <w:pPr>
        <w:spacing w:afterLines="1200" w:after="3744"/>
        <w:rPr>
          <w:rFonts w:ascii="宋体" w:hAnsi="宋体" w:cs="Arial"/>
          <w:sz w:val="24"/>
          <w:szCs w:val="24"/>
        </w:rPr>
      </w:pPr>
    </w:p>
    <w:p w14:paraId="5030B331" w14:textId="0AB1618B" w:rsidR="007A2460" w:rsidRDefault="007A2460" w:rsidP="007A2460">
      <w:pPr>
        <w:pStyle w:val="afa"/>
        <w:rPr>
          <w:rFonts w:hint="eastAsia"/>
        </w:rPr>
      </w:pPr>
      <w:r w:rsidRPr="00507A4D">
        <w:t>ZCU106 Evaluation Board</w:t>
      </w:r>
      <w:r>
        <w:rPr>
          <w:rFonts w:hint="eastAsia"/>
        </w:rPr>
        <w:t>评估</w:t>
      </w:r>
    </w:p>
    <w:p w14:paraId="52CD5701" w14:textId="77777777" w:rsidR="00661C8D" w:rsidRPr="00752B13" w:rsidRDefault="00661C8D" w:rsidP="00661C8D">
      <w:pPr>
        <w:jc w:val="center"/>
        <w:rPr>
          <w:rFonts w:ascii="宋体" w:hAnsi="宋体" w:cs="Arial"/>
          <w:b/>
          <w:sz w:val="24"/>
          <w:szCs w:val="24"/>
        </w:rPr>
      </w:pPr>
    </w:p>
    <w:p w14:paraId="2A8F9057" w14:textId="77777777" w:rsidR="00661C8D" w:rsidRPr="00752B13" w:rsidRDefault="00661C8D" w:rsidP="00661C8D">
      <w:pPr>
        <w:jc w:val="center"/>
        <w:rPr>
          <w:rFonts w:ascii="宋体" w:hAnsi="宋体" w:cs="Arial"/>
          <w:b/>
          <w:sz w:val="24"/>
          <w:szCs w:val="24"/>
        </w:rPr>
      </w:pPr>
    </w:p>
    <w:p w14:paraId="60A11E50" w14:textId="77777777" w:rsidR="00661C8D" w:rsidRPr="00752B13" w:rsidRDefault="00661C8D" w:rsidP="00661C8D">
      <w:pPr>
        <w:jc w:val="center"/>
        <w:rPr>
          <w:rFonts w:ascii="宋体" w:hAnsi="宋体" w:cs="Arial"/>
          <w:b/>
          <w:sz w:val="24"/>
          <w:szCs w:val="24"/>
        </w:rPr>
      </w:pPr>
    </w:p>
    <w:p w14:paraId="2014D28F" w14:textId="77777777" w:rsidR="00661C8D" w:rsidRPr="00752B13" w:rsidRDefault="00661C8D" w:rsidP="00661C8D">
      <w:pPr>
        <w:jc w:val="center"/>
        <w:rPr>
          <w:rFonts w:ascii="宋体" w:hAnsi="宋体" w:cs="Arial"/>
          <w:b/>
          <w:sz w:val="24"/>
          <w:szCs w:val="24"/>
        </w:rPr>
      </w:pPr>
    </w:p>
    <w:p w14:paraId="59DE7637" w14:textId="77777777" w:rsidR="00661C8D" w:rsidRPr="00752B13" w:rsidRDefault="00661C8D" w:rsidP="00661C8D">
      <w:pPr>
        <w:jc w:val="center"/>
        <w:rPr>
          <w:rFonts w:ascii="宋体" w:hAnsi="宋体" w:cs="Arial"/>
          <w:b/>
          <w:sz w:val="24"/>
          <w:szCs w:val="24"/>
        </w:rPr>
      </w:pPr>
    </w:p>
    <w:p w14:paraId="4669F3A6" w14:textId="77777777" w:rsidR="00661C8D" w:rsidRPr="00752B13" w:rsidRDefault="00661C8D" w:rsidP="00661C8D">
      <w:pPr>
        <w:jc w:val="center"/>
        <w:rPr>
          <w:rFonts w:ascii="宋体" w:hAnsi="宋体" w:cs="Arial"/>
          <w:b/>
          <w:sz w:val="24"/>
          <w:szCs w:val="24"/>
        </w:rPr>
      </w:pPr>
    </w:p>
    <w:p w14:paraId="69B4EEB6" w14:textId="77777777" w:rsidR="00661C8D" w:rsidRPr="00752B13" w:rsidRDefault="00661C8D" w:rsidP="00661C8D">
      <w:pPr>
        <w:jc w:val="center"/>
        <w:rPr>
          <w:rFonts w:ascii="宋体" w:hAnsi="宋体" w:cs="Arial"/>
          <w:b/>
          <w:sz w:val="24"/>
          <w:szCs w:val="24"/>
        </w:rPr>
      </w:pPr>
    </w:p>
    <w:p w14:paraId="5D3699ED" w14:textId="77777777" w:rsidR="00661C8D" w:rsidRPr="00752B13" w:rsidRDefault="00661C8D" w:rsidP="00661C8D">
      <w:pPr>
        <w:jc w:val="center"/>
        <w:rPr>
          <w:rFonts w:ascii="宋体" w:hAnsi="宋体" w:cs="Arial"/>
          <w:b/>
          <w:sz w:val="24"/>
          <w:szCs w:val="24"/>
        </w:rPr>
      </w:pPr>
    </w:p>
    <w:p w14:paraId="12BC02D3" w14:textId="77777777" w:rsidR="00661C8D" w:rsidRPr="00752B13" w:rsidRDefault="00661C8D" w:rsidP="00661C8D">
      <w:pPr>
        <w:jc w:val="center"/>
        <w:rPr>
          <w:rFonts w:ascii="宋体" w:hAnsi="宋体" w:cs="Arial"/>
          <w:b/>
          <w:sz w:val="24"/>
          <w:szCs w:val="24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47"/>
        <w:gridCol w:w="3253"/>
      </w:tblGrid>
      <w:tr w:rsidR="00722150" w:rsidRPr="00752B13" w14:paraId="40A6E546" w14:textId="77777777">
        <w:trPr>
          <w:trHeight w:val="297"/>
          <w:jc w:val="center"/>
        </w:trPr>
        <w:tc>
          <w:tcPr>
            <w:tcW w:w="2147" w:type="dxa"/>
          </w:tcPr>
          <w:p w14:paraId="51C51771" w14:textId="77777777" w:rsidR="00722150" w:rsidRPr="00752B13" w:rsidRDefault="00722150" w:rsidP="00661C8D">
            <w:pPr>
              <w:jc w:val="center"/>
              <w:rPr>
                <w:rFonts w:ascii="宋体" w:hAnsi="宋体" w:cs="Arial"/>
                <w:sz w:val="24"/>
                <w:szCs w:val="24"/>
              </w:rPr>
            </w:pPr>
            <w:r w:rsidRPr="00752B13">
              <w:rPr>
                <w:rFonts w:ascii="宋体" w:hAnsi="宋体" w:cs="Arial"/>
                <w:sz w:val="24"/>
                <w:szCs w:val="24"/>
              </w:rPr>
              <w:t>项目名称</w:t>
            </w:r>
          </w:p>
        </w:tc>
        <w:tc>
          <w:tcPr>
            <w:tcW w:w="3253" w:type="dxa"/>
          </w:tcPr>
          <w:p w14:paraId="11212C23" w14:textId="77777777" w:rsidR="00722150" w:rsidRPr="00752B13" w:rsidRDefault="00D76ABB" w:rsidP="005C4ABB">
            <w:pPr>
              <w:jc w:val="center"/>
              <w:rPr>
                <w:rFonts w:ascii="宋体" w:hAnsi="宋体" w:cs="Arial"/>
                <w:sz w:val="24"/>
                <w:szCs w:val="24"/>
              </w:rPr>
            </w:pPr>
            <w:r>
              <w:rPr>
                <w:rFonts w:ascii="宋体" w:hAnsi="宋体" w:cs="Arial"/>
                <w:sz w:val="24"/>
                <w:szCs w:val="24"/>
              </w:rPr>
              <w:t>HardRock</w:t>
            </w:r>
          </w:p>
        </w:tc>
      </w:tr>
      <w:tr w:rsidR="00722150" w:rsidRPr="00752B13" w14:paraId="196FE26E" w14:textId="77777777">
        <w:trPr>
          <w:trHeight w:val="297"/>
          <w:jc w:val="center"/>
        </w:trPr>
        <w:tc>
          <w:tcPr>
            <w:tcW w:w="2147" w:type="dxa"/>
          </w:tcPr>
          <w:p w14:paraId="5DB68EDC" w14:textId="77777777" w:rsidR="00722150" w:rsidRPr="00752B13" w:rsidRDefault="00722150" w:rsidP="009969A7">
            <w:pPr>
              <w:jc w:val="center"/>
              <w:rPr>
                <w:rFonts w:ascii="宋体" w:hAnsi="宋体" w:cs="Arial"/>
                <w:sz w:val="24"/>
                <w:szCs w:val="24"/>
              </w:rPr>
            </w:pPr>
            <w:r w:rsidRPr="00752B13">
              <w:rPr>
                <w:rFonts w:ascii="宋体" w:hAnsi="宋体" w:cs="Arial"/>
                <w:sz w:val="24"/>
                <w:szCs w:val="24"/>
              </w:rPr>
              <w:t>文档编号</w:t>
            </w:r>
          </w:p>
        </w:tc>
        <w:tc>
          <w:tcPr>
            <w:tcW w:w="3253" w:type="dxa"/>
          </w:tcPr>
          <w:p w14:paraId="3F93855C" w14:textId="77777777" w:rsidR="00722150" w:rsidRPr="00752B13" w:rsidRDefault="00722150" w:rsidP="00C34812">
            <w:pPr>
              <w:widowControl/>
              <w:ind w:firstLineChars="300" w:firstLine="720"/>
              <w:jc w:val="left"/>
              <w:rPr>
                <w:rFonts w:ascii="宋体" w:hAnsi="宋体" w:cs="Arial"/>
                <w:sz w:val="24"/>
                <w:szCs w:val="24"/>
              </w:rPr>
            </w:pPr>
          </w:p>
        </w:tc>
      </w:tr>
      <w:tr w:rsidR="00722150" w:rsidRPr="00752B13" w14:paraId="3277C8BA" w14:textId="77777777">
        <w:trPr>
          <w:jc w:val="center"/>
        </w:trPr>
        <w:tc>
          <w:tcPr>
            <w:tcW w:w="2147" w:type="dxa"/>
          </w:tcPr>
          <w:p w14:paraId="744E5ECA" w14:textId="77777777" w:rsidR="00722150" w:rsidRPr="00752B13" w:rsidRDefault="00722150" w:rsidP="009969A7">
            <w:pPr>
              <w:jc w:val="center"/>
              <w:rPr>
                <w:rFonts w:ascii="宋体" w:hAnsi="宋体" w:cs="Arial"/>
                <w:sz w:val="24"/>
                <w:szCs w:val="24"/>
              </w:rPr>
            </w:pPr>
            <w:r w:rsidRPr="00752B13">
              <w:rPr>
                <w:rFonts w:ascii="宋体" w:hAnsi="宋体" w:cs="Arial"/>
                <w:sz w:val="24"/>
                <w:szCs w:val="24"/>
              </w:rPr>
              <w:t>版 本 号</w:t>
            </w:r>
          </w:p>
        </w:tc>
        <w:tc>
          <w:tcPr>
            <w:tcW w:w="3253" w:type="dxa"/>
          </w:tcPr>
          <w:p w14:paraId="7D975A7F" w14:textId="4591AD95" w:rsidR="00722150" w:rsidRPr="00752B13" w:rsidRDefault="00317485" w:rsidP="00AD6905">
            <w:pPr>
              <w:jc w:val="center"/>
              <w:rPr>
                <w:rFonts w:ascii="宋体" w:hAnsi="宋体" w:cs="Arial"/>
                <w:sz w:val="24"/>
                <w:szCs w:val="24"/>
              </w:rPr>
            </w:pPr>
            <w:r>
              <w:rPr>
                <w:rFonts w:ascii="宋体" w:hAnsi="宋体" w:cs="Arial" w:hint="eastAsia"/>
                <w:sz w:val="24"/>
                <w:szCs w:val="24"/>
              </w:rPr>
              <w:t>V1.0.</w:t>
            </w:r>
            <w:r w:rsidR="009C07EA">
              <w:rPr>
                <w:rFonts w:ascii="宋体" w:hAnsi="宋体" w:cs="Arial"/>
                <w:sz w:val="24"/>
                <w:szCs w:val="24"/>
              </w:rPr>
              <w:t>0</w:t>
            </w:r>
          </w:p>
        </w:tc>
      </w:tr>
      <w:tr w:rsidR="00722150" w:rsidRPr="00752B13" w14:paraId="6D4F681E" w14:textId="77777777">
        <w:trPr>
          <w:jc w:val="center"/>
        </w:trPr>
        <w:tc>
          <w:tcPr>
            <w:tcW w:w="2147" w:type="dxa"/>
          </w:tcPr>
          <w:p w14:paraId="385C5486" w14:textId="77777777" w:rsidR="00722150" w:rsidRPr="00752B13" w:rsidRDefault="00722150" w:rsidP="009969A7">
            <w:pPr>
              <w:jc w:val="center"/>
              <w:rPr>
                <w:rFonts w:ascii="宋体" w:hAnsi="宋体" w:cs="Arial"/>
                <w:sz w:val="24"/>
                <w:szCs w:val="24"/>
              </w:rPr>
            </w:pPr>
            <w:r w:rsidRPr="00752B13">
              <w:rPr>
                <w:rFonts w:ascii="宋体" w:hAnsi="宋体" w:cs="Arial"/>
                <w:sz w:val="24"/>
                <w:szCs w:val="24"/>
              </w:rPr>
              <w:t>作    者</w:t>
            </w:r>
          </w:p>
        </w:tc>
        <w:tc>
          <w:tcPr>
            <w:tcW w:w="3253" w:type="dxa"/>
          </w:tcPr>
          <w:p w14:paraId="4923610F" w14:textId="3FA6F6B0" w:rsidR="00722150" w:rsidRPr="00752B13" w:rsidRDefault="00E651B6" w:rsidP="00AD6905">
            <w:pPr>
              <w:jc w:val="center"/>
              <w:rPr>
                <w:rFonts w:ascii="宋体" w:hAnsi="宋体" w:cs="Arial"/>
                <w:sz w:val="24"/>
                <w:szCs w:val="24"/>
              </w:rPr>
            </w:pPr>
            <w:r>
              <w:rPr>
                <w:rFonts w:ascii="宋体" w:hAnsi="宋体" w:cs="Arial"/>
                <w:sz w:val="24"/>
                <w:szCs w:val="24"/>
              </w:rPr>
              <w:t>wm</w:t>
            </w:r>
          </w:p>
        </w:tc>
      </w:tr>
    </w:tbl>
    <w:p w14:paraId="1A5A47C7" w14:textId="77777777" w:rsidR="00722150" w:rsidRPr="00752B13" w:rsidRDefault="00722150" w:rsidP="00661C8D">
      <w:pPr>
        <w:jc w:val="center"/>
        <w:rPr>
          <w:rFonts w:ascii="宋体" w:hAnsi="宋体" w:cs="Arial"/>
          <w:sz w:val="24"/>
          <w:szCs w:val="24"/>
        </w:rPr>
      </w:pPr>
    </w:p>
    <w:p w14:paraId="148060F5" w14:textId="77777777" w:rsidR="00661C8D" w:rsidRDefault="00661C8D" w:rsidP="00661C8D">
      <w:pPr>
        <w:jc w:val="center"/>
        <w:rPr>
          <w:rFonts w:ascii="宋体" w:hAnsi="宋体" w:cs="Arial"/>
          <w:sz w:val="24"/>
          <w:szCs w:val="24"/>
        </w:rPr>
      </w:pPr>
    </w:p>
    <w:p w14:paraId="1C144B4E" w14:textId="77777777" w:rsidR="00317485" w:rsidRPr="00752B13" w:rsidRDefault="00317485" w:rsidP="00661C8D">
      <w:pPr>
        <w:jc w:val="center"/>
        <w:rPr>
          <w:rFonts w:ascii="宋体" w:hAnsi="宋体" w:cs="Arial"/>
          <w:sz w:val="24"/>
          <w:szCs w:val="24"/>
        </w:rPr>
      </w:pPr>
    </w:p>
    <w:tbl>
      <w:tblPr>
        <w:tblW w:w="0" w:type="auto"/>
        <w:tblInd w:w="108" w:type="dxa"/>
        <w:tblLook w:val="0000" w:firstRow="0" w:lastRow="0" w:firstColumn="0" w:lastColumn="0" w:noHBand="0" w:noVBand="0"/>
      </w:tblPr>
      <w:tblGrid>
        <w:gridCol w:w="8280"/>
      </w:tblGrid>
      <w:tr w:rsidR="00722150" w:rsidRPr="00752B13" w14:paraId="39D61CD9" w14:textId="77777777">
        <w:trPr>
          <w:trHeight w:val="1854"/>
        </w:trPr>
        <w:tc>
          <w:tcPr>
            <w:tcW w:w="8280" w:type="dxa"/>
          </w:tcPr>
          <w:p w14:paraId="5199C0EF" w14:textId="77777777" w:rsidR="00722150" w:rsidRPr="00752B13" w:rsidRDefault="00722150" w:rsidP="009969A7">
            <w:pPr>
              <w:snapToGrid w:val="0"/>
              <w:rPr>
                <w:rFonts w:ascii="宋体" w:hAnsi="宋体" w:cs="Arial"/>
                <w:sz w:val="24"/>
                <w:szCs w:val="24"/>
              </w:rPr>
            </w:pPr>
            <w:r w:rsidRPr="00752B13">
              <w:rPr>
                <w:rFonts w:ascii="宋体" w:hAnsi="宋体" w:cs="Arial"/>
                <w:kern w:val="0"/>
                <w:sz w:val="24"/>
                <w:szCs w:val="24"/>
              </w:rPr>
              <w:t>版权所有</w:t>
            </w:r>
          </w:p>
          <w:p w14:paraId="128B6340" w14:textId="77777777" w:rsidR="00722150" w:rsidRDefault="00317485" w:rsidP="009969A7">
            <w:pPr>
              <w:snapToGrid w:val="0"/>
              <w:rPr>
                <w:rFonts w:ascii="宋体" w:hAnsi="宋体" w:cs="Arial"/>
                <w:kern w:val="0"/>
                <w:sz w:val="24"/>
                <w:szCs w:val="24"/>
              </w:rPr>
            </w:pPr>
            <w:r>
              <w:rPr>
                <w:rFonts w:ascii="宋体" w:hAnsi="宋体" w:cs="Arial" w:hint="eastAsia"/>
                <w:kern w:val="0"/>
                <w:sz w:val="24"/>
                <w:szCs w:val="24"/>
              </w:rPr>
              <w:t>Westwell</w:t>
            </w:r>
            <w:r>
              <w:rPr>
                <w:rFonts w:ascii="宋体" w:hAnsi="宋体" w:cs="Arial"/>
                <w:kern w:val="0"/>
                <w:sz w:val="24"/>
                <w:szCs w:val="24"/>
              </w:rPr>
              <w:t>-lab</w:t>
            </w:r>
            <w:r w:rsidR="00722150" w:rsidRPr="00752B13">
              <w:rPr>
                <w:rFonts w:ascii="宋体" w:hAnsi="宋体" w:cs="Arial"/>
                <w:kern w:val="0"/>
                <w:sz w:val="24"/>
                <w:szCs w:val="24"/>
              </w:rPr>
              <w:t>有限公司</w:t>
            </w:r>
          </w:p>
          <w:p w14:paraId="086B3A3D" w14:textId="77777777" w:rsidR="001C66A0" w:rsidRPr="00752B13" w:rsidRDefault="001C66A0" w:rsidP="009969A7">
            <w:pPr>
              <w:snapToGrid w:val="0"/>
              <w:rPr>
                <w:rFonts w:ascii="宋体" w:hAnsi="宋体" w:cs="Arial"/>
                <w:sz w:val="24"/>
                <w:szCs w:val="24"/>
              </w:rPr>
            </w:pPr>
          </w:p>
          <w:p w14:paraId="14A5DB2D" w14:textId="77777777" w:rsidR="00722150" w:rsidRPr="00752B13" w:rsidRDefault="00722150" w:rsidP="009969A7">
            <w:pPr>
              <w:snapToGrid w:val="0"/>
              <w:rPr>
                <w:rFonts w:ascii="宋体" w:hAnsi="宋体" w:cs="Arial"/>
                <w:sz w:val="24"/>
                <w:szCs w:val="24"/>
              </w:rPr>
            </w:pPr>
            <w:r w:rsidRPr="00752B13">
              <w:rPr>
                <w:rFonts w:ascii="宋体" w:hAnsi="宋体" w:cs="Arial"/>
                <w:kern w:val="0"/>
                <w:sz w:val="24"/>
                <w:szCs w:val="24"/>
              </w:rPr>
              <w:t>本资料及其包含的所有内容为</w:t>
            </w:r>
            <w:bookmarkStart w:id="3" w:name="OLE_LINK56"/>
            <w:bookmarkStart w:id="4" w:name="OLE_LINK57"/>
            <w:r w:rsidR="00317485">
              <w:rPr>
                <w:rFonts w:ascii="宋体" w:hAnsi="宋体" w:cs="Arial" w:hint="eastAsia"/>
                <w:kern w:val="0"/>
                <w:sz w:val="24"/>
                <w:szCs w:val="24"/>
              </w:rPr>
              <w:t>Westwell</w:t>
            </w:r>
            <w:r w:rsidR="00317485">
              <w:rPr>
                <w:rFonts w:ascii="宋体" w:hAnsi="宋体" w:cs="Arial"/>
                <w:kern w:val="0"/>
                <w:sz w:val="24"/>
                <w:szCs w:val="24"/>
              </w:rPr>
              <w:t>-lab</w:t>
            </w:r>
            <w:bookmarkEnd w:id="3"/>
            <w:bookmarkEnd w:id="4"/>
            <w:r w:rsidRPr="00752B13">
              <w:rPr>
                <w:rFonts w:ascii="宋体" w:hAnsi="宋体" w:cs="Arial"/>
                <w:kern w:val="0"/>
                <w:sz w:val="24"/>
                <w:szCs w:val="24"/>
              </w:rPr>
              <w:t>有限公司所有，受中国法律及适用之国际公约中有关著作权法律的保护。未经</w:t>
            </w:r>
            <w:r w:rsidR="001C66A0">
              <w:rPr>
                <w:rFonts w:ascii="宋体" w:hAnsi="宋体" w:cs="Arial" w:hint="eastAsia"/>
                <w:kern w:val="0"/>
                <w:sz w:val="24"/>
                <w:szCs w:val="24"/>
              </w:rPr>
              <w:t>Westwell</w:t>
            </w:r>
            <w:r w:rsidR="001C66A0">
              <w:rPr>
                <w:rFonts w:ascii="宋体" w:hAnsi="宋体" w:cs="Arial"/>
                <w:kern w:val="0"/>
                <w:sz w:val="24"/>
                <w:szCs w:val="24"/>
              </w:rPr>
              <w:t>-lab</w:t>
            </w:r>
            <w:r w:rsidRPr="00752B13">
              <w:rPr>
                <w:rFonts w:ascii="宋体" w:hAnsi="宋体" w:cs="Arial"/>
                <w:kern w:val="0"/>
                <w:sz w:val="24"/>
                <w:szCs w:val="24"/>
              </w:rPr>
              <w:t>书面授权，任何人不得以任何形式复制、传播、散布、改动或以其它方式使用本资料的部分或全部内容，违者将被依法追究责任。</w:t>
            </w:r>
          </w:p>
        </w:tc>
      </w:tr>
    </w:tbl>
    <w:p w14:paraId="661D7FF4" w14:textId="77777777" w:rsidR="00722150" w:rsidRPr="00752B13" w:rsidRDefault="00722150" w:rsidP="00722150">
      <w:pPr>
        <w:jc w:val="center"/>
        <w:rPr>
          <w:rFonts w:ascii="宋体" w:hAnsi="宋体" w:cs="Arial"/>
          <w:sz w:val="24"/>
          <w:szCs w:val="24"/>
        </w:rPr>
      </w:pPr>
    </w:p>
    <w:p w14:paraId="14C2ACA7" w14:textId="77777777" w:rsidR="00661C8D" w:rsidRPr="00450FB4" w:rsidRDefault="00661C8D" w:rsidP="00722150">
      <w:pPr>
        <w:jc w:val="center"/>
        <w:rPr>
          <w:rFonts w:ascii="宋体" w:hAnsi="宋体" w:cs="Arial"/>
          <w:sz w:val="24"/>
          <w:szCs w:val="24"/>
        </w:rPr>
        <w:sectPr w:rsidR="00661C8D" w:rsidRPr="00450FB4" w:rsidSect="00133D19">
          <w:headerReference w:type="default" r:id="rId8"/>
          <w:footerReference w:type="default" r:id="rId9"/>
          <w:pgSz w:w="11906" w:h="16838" w:code="9"/>
          <w:pgMar w:top="1418" w:right="1701" w:bottom="1418" w:left="1701" w:header="851" w:footer="992" w:gutter="0"/>
          <w:cols w:space="425"/>
          <w:docGrid w:type="lines" w:linePitch="312" w:charSpace="1648"/>
        </w:sectPr>
      </w:pPr>
    </w:p>
    <w:p w14:paraId="0B66438F" w14:textId="77777777" w:rsidR="00661C8D" w:rsidRPr="00752B13" w:rsidRDefault="00661C8D" w:rsidP="00661C8D">
      <w:pPr>
        <w:jc w:val="center"/>
        <w:rPr>
          <w:rFonts w:ascii="宋体" w:hAnsi="宋体" w:cs="Arial"/>
          <w:b/>
          <w:sz w:val="24"/>
          <w:szCs w:val="24"/>
        </w:rPr>
      </w:pPr>
    </w:p>
    <w:p w14:paraId="6D3A83F6" w14:textId="77777777" w:rsidR="00661C8D" w:rsidRPr="00752B13" w:rsidRDefault="00661C8D" w:rsidP="00661C8D">
      <w:pPr>
        <w:jc w:val="center"/>
        <w:rPr>
          <w:rFonts w:ascii="宋体" w:hAnsi="宋体" w:cs="Arial"/>
          <w:b/>
          <w:sz w:val="24"/>
          <w:szCs w:val="24"/>
        </w:rPr>
      </w:pPr>
    </w:p>
    <w:p w14:paraId="78E56B5A" w14:textId="77777777" w:rsidR="00722150" w:rsidRPr="00752B13" w:rsidRDefault="00722150" w:rsidP="00661C8D">
      <w:pPr>
        <w:jc w:val="center"/>
        <w:rPr>
          <w:rFonts w:ascii="宋体" w:hAnsi="宋体" w:cs="Arial"/>
          <w:b/>
          <w:sz w:val="24"/>
          <w:szCs w:val="24"/>
        </w:rPr>
      </w:pPr>
      <w:r w:rsidRPr="00752B13">
        <w:rPr>
          <w:rFonts w:ascii="宋体" w:hAnsi="宋体" w:cs="Arial"/>
          <w:b/>
          <w:sz w:val="24"/>
          <w:szCs w:val="24"/>
        </w:rPr>
        <w:t>文档更新记录</w:t>
      </w:r>
    </w:p>
    <w:p w14:paraId="1454469F" w14:textId="77777777" w:rsidR="00661C8D" w:rsidRPr="00752B13" w:rsidRDefault="00661C8D" w:rsidP="00661C8D">
      <w:pPr>
        <w:jc w:val="center"/>
        <w:rPr>
          <w:rFonts w:ascii="宋体" w:hAnsi="宋体" w:cs="Arial"/>
          <w:b/>
          <w:sz w:val="24"/>
          <w:szCs w:val="24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705"/>
        <w:gridCol w:w="1116"/>
        <w:gridCol w:w="1235"/>
        <w:gridCol w:w="4225"/>
      </w:tblGrid>
      <w:tr w:rsidR="00722150" w:rsidRPr="00752B13" w14:paraId="369C760B" w14:textId="77777777" w:rsidTr="00E651B6">
        <w:trPr>
          <w:cantSplit/>
          <w:tblHeader/>
          <w:jc w:val="center"/>
        </w:trPr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0025FD09" w14:textId="77777777" w:rsidR="00722150" w:rsidRPr="00752B13" w:rsidRDefault="00722150" w:rsidP="009969A7">
            <w:pPr>
              <w:pStyle w:val="a8"/>
              <w:tabs>
                <w:tab w:val="clear" w:pos="480"/>
                <w:tab w:val="clear" w:pos="960"/>
                <w:tab w:val="clear" w:pos="1440"/>
                <w:tab w:val="clear" w:pos="1920"/>
                <w:tab w:val="clear" w:pos="2400"/>
                <w:tab w:val="clear" w:pos="2880"/>
                <w:tab w:val="clear" w:pos="3360"/>
                <w:tab w:val="clear" w:pos="3840"/>
                <w:tab w:val="clear" w:pos="4320"/>
              </w:tabs>
              <w:jc w:val="center"/>
              <w:rPr>
                <w:rFonts w:ascii="宋体" w:hAnsi="宋体" w:cs="Arial"/>
                <w:szCs w:val="24"/>
              </w:rPr>
            </w:pPr>
            <w:r w:rsidRPr="00752B13">
              <w:rPr>
                <w:rFonts w:ascii="宋体" w:hAnsi="宋体" w:cs="Arial"/>
                <w:szCs w:val="24"/>
              </w:rPr>
              <w:t>日期</w:t>
            </w:r>
          </w:p>
        </w:tc>
        <w:tc>
          <w:tcPr>
            <w:tcW w:w="1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C68E962" w14:textId="77777777" w:rsidR="00722150" w:rsidRPr="00752B13" w:rsidRDefault="00722150" w:rsidP="009969A7">
            <w:pPr>
              <w:jc w:val="center"/>
              <w:rPr>
                <w:rFonts w:ascii="宋体" w:hAnsi="宋体" w:cs="Arial"/>
                <w:sz w:val="24"/>
                <w:szCs w:val="24"/>
              </w:rPr>
            </w:pPr>
            <w:r w:rsidRPr="00752B13">
              <w:rPr>
                <w:rFonts w:ascii="宋体" w:hAnsi="宋体" w:cs="Arial"/>
                <w:sz w:val="24"/>
                <w:szCs w:val="24"/>
              </w:rPr>
              <w:t>更新人</w:t>
            </w:r>
          </w:p>
        </w:tc>
        <w:tc>
          <w:tcPr>
            <w:tcW w:w="1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FCE2765" w14:textId="77777777" w:rsidR="00722150" w:rsidRPr="00752B13" w:rsidRDefault="00722150" w:rsidP="009969A7">
            <w:pPr>
              <w:jc w:val="center"/>
              <w:rPr>
                <w:rFonts w:ascii="宋体" w:hAnsi="宋体" w:cs="Arial"/>
                <w:sz w:val="24"/>
                <w:szCs w:val="24"/>
              </w:rPr>
            </w:pPr>
            <w:r w:rsidRPr="00752B13">
              <w:rPr>
                <w:rFonts w:ascii="宋体" w:hAnsi="宋体" w:cs="Arial"/>
                <w:sz w:val="24"/>
                <w:szCs w:val="24"/>
              </w:rPr>
              <w:t>版本</w:t>
            </w:r>
          </w:p>
        </w:tc>
        <w:tc>
          <w:tcPr>
            <w:tcW w:w="4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2CA5144" w14:textId="77777777" w:rsidR="00722150" w:rsidRPr="00752B13" w:rsidRDefault="00722150" w:rsidP="009969A7">
            <w:pPr>
              <w:jc w:val="center"/>
              <w:rPr>
                <w:rFonts w:ascii="宋体" w:hAnsi="宋体" w:cs="Arial"/>
                <w:sz w:val="24"/>
                <w:szCs w:val="24"/>
              </w:rPr>
            </w:pPr>
            <w:r w:rsidRPr="00752B13">
              <w:rPr>
                <w:rFonts w:ascii="宋体" w:hAnsi="宋体" w:cs="Arial"/>
                <w:sz w:val="24"/>
                <w:szCs w:val="24"/>
              </w:rPr>
              <w:t>备注</w:t>
            </w:r>
          </w:p>
        </w:tc>
      </w:tr>
      <w:tr w:rsidR="00722150" w:rsidRPr="00752B13" w14:paraId="377D7AA3" w14:textId="77777777" w:rsidTr="00E651B6">
        <w:trPr>
          <w:cantSplit/>
          <w:trHeight w:hRule="exact" w:val="95"/>
          <w:tblHeader/>
          <w:jc w:val="center"/>
        </w:trPr>
        <w:tc>
          <w:tcPr>
            <w:tcW w:w="1705" w:type="dxa"/>
            <w:tcBorders>
              <w:top w:val="single" w:sz="4" w:space="0" w:color="auto"/>
              <w:left w:val="nil"/>
              <w:right w:val="nil"/>
            </w:tcBorders>
            <w:shd w:val="pct50" w:color="auto" w:fill="auto"/>
          </w:tcPr>
          <w:p w14:paraId="2B6963C2" w14:textId="77777777" w:rsidR="00722150" w:rsidRPr="00752B13" w:rsidRDefault="00722150" w:rsidP="009969A7">
            <w:pPr>
              <w:pStyle w:val="TableText"/>
              <w:rPr>
                <w:rFonts w:ascii="宋体" w:hAnsi="宋体" w:cs="Arial"/>
                <w:sz w:val="24"/>
                <w:szCs w:val="24"/>
              </w:rPr>
            </w:pPr>
          </w:p>
        </w:tc>
        <w:tc>
          <w:tcPr>
            <w:tcW w:w="1116" w:type="dxa"/>
            <w:tcBorders>
              <w:top w:val="single" w:sz="4" w:space="0" w:color="auto"/>
              <w:left w:val="nil"/>
              <w:right w:val="nil"/>
            </w:tcBorders>
            <w:shd w:val="pct50" w:color="auto" w:fill="auto"/>
          </w:tcPr>
          <w:p w14:paraId="0524C234" w14:textId="77777777" w:rsidR="00722150" w:rsidRPr="00752B13" w:rsidRDefault="00722150" w:rsidP="009969A7">
            <w:pPr>
              <w:pStyle w:val="TableText"/>
              <w:rPr>
                <w:rFonts w:ascii="宋体" w:hAnsi="宋体" w:cs="Arial"/>
                <w:sz w:val="24"/>
                <w:szCs w:val="24"/>
              </w:rPr>
            </w:pPr>
          </w:p>
        </w:tc>
        <w:tc>
          <w:tcPr>
            <w:tcW w:w="1235" w:type="dxa"/>
            <w:tcBorders>
              <w:top w:val="single" w:sz="4" w:space="0" w:color="auto"/>
              <w:left w:val="nil"/>
              <w:right w:val="nil"/>
            </w:tcBorders>
            <w:shd w:val="pct50" w:color="auto" w:fill="auto"/>
          </w:tcPr>
          <w:p w14:paraId="6E3AE542" w14:textId="77777777" w:rsidR="00722150" w:rsidRPr="00752B13" w:rsidRDefault="00722150" w:rsidP="009969A7">
            <w:pPr>
              <w:pStyle w:val="TableText"/>
              <w:rPr>
                <w:rFonts w:ascii="宋体" w:hAnsi="宋体" w:cs="Arial"/>
                <w:sz w:val="24"/>
                <w:szCs w:val="24"/>
              </w:rPr>
            </w:pPr>
          </w:p>
        </w:tc>
        <w:tc>
          <w:tcPr>
            <w:tcW w:w="4225" w:type="dxa"/>
            <w:tcBorders>
              <w:top w:val="single" w:sz="4" w:space="0" w:color="auto"/>
              <w:left w:val="nil"/>
              <w:right w:val="nil"/>
            </w:tcBorders>
            <w:shd w:val="pct50" w:color="auto" w:fill="auto"/>
          </w:tcPr>
          <w:p w14:paraId="647A00CC" w14:textId="77777777" w:rsidR="00722150" w:rsidRPr="00752B13" w:rsidRDefault="00722150" w:rsidP="009969A7">
            <w:pPr>
              <w:pStyle w:val="TableText"/>
              <w:rPr>
                <w:rFonts w:ascii="宋体" w:hAnsi="宋体" w:cs="Arial"/>
                <w:sz w:val="24"/>
                <w:szCs w:val="24"/>
              </w:rPr>
            </w:pPr>
          </w:p>
        </w:tc>
      </w:tr>
      <w:tr w:rsidR="00722150" w:rsidRPr="00752B13" w14:paraId="583492A1" w14:textId="77777777" w:rsidTr="00E651B6">
        <w:trPr>
          <w:cantSplit/>
          <w:jc w:val="center"/>
        </w:trPr>
        <w:tc>
          <w:tcPr>
            <w:tcW w:w="1705" w:type="dxa"/>
          </w:tcPr>
          <w:p w14:paraId="63D68199" w14:textId="4180828F" w:rsidR="00722150" w:rsidRPr="00752B13" w:rsidRDefault="00133D19" w:rsidP="00EF0AFC">
            <w:pPr>
              <w:pStyle w:val="TableText"/>
              <w:rPr>
                <w:rFonts w:ascii="宋体" w:hAnsi="宋体" w:cs="Arial"/>
                <w:sz w:val="24"/>
                <w:szCs w:val="24"/>
              </w:rPr>
            </w:pPr>
            <w:r>
              <w:rPr>
                <w:rFonts w:ascii="宋体" w:hAnsi="宋体" w:cs="Arial" w:hint="eastAsia"/>
                <w:sz w:val="24"/>
                <w:szCs w:val="24"/>
              </w:rPr>
              <w:t>201</w:t>
            </w:r>
            <w:r w:rsidR="00E651B6">
              <w:rPr>
                <w:rFonts w:ascii="宋体" w:hAnsi="宋体" w:cs="Arial"/>
                <w:sz w:val="24"/>
                <w:szCs w:val="24"/>
              </w:rPr>
              <w:t>8</w:t>
            </w:r>
            <w:r w:rsidR="00EF48AD">
              <w:rPr>
                <w:rFonts w:ascii="宋体" w:hAnsi="宋体" w:cs="Arial" w:hint="eastAsia"/>
                <w:sz w:val="24"/>
                <w:szCs w:val="24"/>
              </w:rPr>
              <w:t>-10</w:t>
            </w:r>
            <w:r>
              <w:rPr>
                <w:rFonts w:ascii="宋体" w:hAnsi="宋体" w:cs="Arial" w:hint="eastAsia"/>
                <w:sz w:val="24"/>
                <w:szCs w:val="24"/>
              </w:rPr>
              <w:t>-1</w:t>
            </w:r>
            <w:r w:rsidR="00E651B6">
              <w:rPr>
                <w:rFonts w:ascii="宋体" w:hAnsi="宋体" w:cs="Arial"/>
                <w:sz w:val="24"/>
                <w:szCs w:val="24"/>
              </w:rPr>
              <w:t>6</w:t>
            </w:r>
          </w:p>
        </w:tc>
        <w:tc>
          <w:tcPr>
            <w:tcW w:w="1116" w:type="dxa"/>
          </w:tcPr>
          <w:p w14:paraId="3736C83D" w14:textId="50CD7637" w:rsidR="00722150" w:rsidRPr="00752B13" w:rsidRDefault="00E561ED" w:rsidP="009969A7">
            <w:pPr>
              <w:pStyle w:val="TableText"/>
              <w:rPr>
                <w:rFonts w:ascii="宋体" w:hAnsi="宋体" w:cs="Arial"/>
                <w:sz w:val="24"/>
                <w:szCs w:val="24"/>
              </w:rPr>
            </w:pPr>
            <w:r>
              <w:rPr>
                <w:rFonts w:ascii="宋体" w:hAnsi="宋体" w:cs="Arial"/>
                <w:sz w:val="24"/>
                <w:szCs w:val="24"/>
              </w:rPr>
              <w:t>Wm</w:t>
            </w:r>
          </w:p>
        </w:tc>
        <w:tc>
          <w:tcPr>
            <w:tcW w:w="1235" w:type="dxa"/>
          </w:tcPr>
          <w:p w14:paraId="4BAC9717" w14:textId="77777777" w:rsidR="00722150" w:rsidRPr="00752B13" w:rsidRDefault="00887B2B" w:rsidP="009969A7">
            <w:pPr>
              <w:pStyle w:val="TableText"/>
              <w:rPr>
                <w:rFonts w:ascii="宋体" w:hAnsi="宋体" w:cs="Arial"/>
                <w:sz w:val="24"/>
                <w:szCs w:val="24"/>
              </w:rPr>
            </w:pPr>
            <w:bookmarkStart w:id="5" w:name="OLE_LINK3"/>
            <w:bookmarkStart w:id="6" w:name="OLE_LINK4"/>
            <w:r>
              <w:rPr>
                <w:rFonts w:ascii="宋体" w:hAnsi="宋体" w:cs="Arial" w:hint="eastAsia"/>
                <w:sz w:val="24"/>
                <w:szCs w:val="24"/>
              </w:rPr>
              <w:t>V</w:t>
            </w:r>
            <w:r>
              <w:rPr>
                <w:rFonts w:ascii="宋体" w:hAnsi="宋体" w:cs="Arial"/>
                <w:sz w:val="24"/>
                <w:szCs w:val="24"/>
              </w:rPr>
              <w:t>1.0.0</w:t>
            </w:r>
            <w:bookmarkEnd w:id="5"/>
            <w:bookmarkEnd w:id="6"/>
          </w:p>
        </w:tc>
        <w:tc>
          <w:tcPr>
            <w:tcW w:w="4225" w:type="dxa"/>
          </w:tcPr>
          <w:p w14:paraId="372D1969" w14:textId="77777777" w:rsidR="00722150" w:rsidRPr="00752B13" w:rsidRDefault="00EF0AFC" w:rsidP="009969A7">
            <w:pPr>
              <w:pStyle w:val="TableText"/>
              <w:rPr>
                <w:rFonts w:ascii="宋体" w:hAnsi="宋体" w:cs="Arial"/>
                <w:sz w:val="24"/>
                <w:szCs w:val="24"/>
              </w:rPr>
            </w:pPr>
            <w:r>
              <w:rPr>
                <w:rFonts w:ascii="宋体" w:hAnsi="宋体" w:cs="Arial" w:hint="eastAsia"/>
                <w:sz w:val="24"/>
                <w:szCs w:val="24"/>
              </w:rPr>
              <w:t>初稿</w:t>
            </w:r>
          </w:p>
        </w:tc>
      </w:tr>
      <w:tr w:rsidR="00810F0C" w:rsidRPr="00752B13" w14:paraId="3837CAC1" w14:textId="77777777" w:rsidTr="00E651B6">
        <w:trPr>
          <w:cantSplit/>
          <w:jc w:val="center"/>
        </w:trPr>
        <w:tc>
          <w:tcPr>
            <w:tcW w:w="1705" w:type="dxa"/>
          </w:tcPr>
          <w:p w14:paraId="14B785F5" w14:textId="0EB797B2" w:rsidR="00810F0C" w:rsidRPr="00752B13" w:rsidRDefault="00810F0C" w:rsidP="00810F0C">
            <w:pPr>
              <w:pStyle w:val="TableText"/>
              <w:rPr>
                <w:rFonts w:ascii="宋体" w:hAnsi="宋体" w:cs="Arial"/>
                <w:sz w:val="24"/>
                <w:szCs w:val="24"/>
              </w:rPr>
            </w:pPr>
          </w:p>
        </w:tc>
        <w:tc>
          <w:tcPr>
            <w:tcW w:w="1116" w:type="dxa"/>
          </w:tcPr>
          <w:p w14:paraId="5F9AB4BC" w14:textId="48DE2ED6" w:rsidR="00810F0C" w:rsidRPr="00752B13" w:rsidRDefault="00810F0C" w:rsidP="00810F0C">
            <w:pPr>
              <w:pStyle w:val="TableText"/>
              <w:rPr>
                <w:rFonts w:ascii="宋体" w:hAnsi="宋体" w:cs="Arial"/>
                <w:sz w:val="24"/>
                <w:szCs w:val="24"/>
              </w:rPr>
            </w:pPr>
          </w:p>
        </w:tc>
        <w:tc>
          <w:tcPr>
            <w:tcW w:w="1235" w:type="dxa"/>
          </w:tcPr>
          <w:p w14:paraId="4D147AFF" w14:textId="4810D592" w:rsidR="00810F0C" w:rsidRPr="00752B13" w:rsidRDefault="00810F0C" w:rsidP="00810F0C">
            <w:pPr>
              <w:pStyle w:val="TableText"/>
              <w:rPr>
                <w:rFonts w:ascii="宋体" w:hAnsi="宋体" w:cs="Arial"/>
                <w:sz w:val="24"/>
                <w:szCs w:val="24"/>
              </w:rPr>
            </w:pPr>
          </w:p>
        </w:tc>
        <w:tc>
          <w:tcPr>
            <w:tcW w:w="4225" w:type="dxa"/>
          </w:tcPr>
          <w:p w14:paraId="25BF554A" w14:textId="1ECA0AE6" w:rsidR="00810F0C" w:rsidRPr="00752B13" w:rsidRDefault="00810F0C" w:rsidP="00810F0C">
            <w:pPr>
              <w:pStyle w:val="TableText"/>
              <w:rPr>
                <w:rFonts w:ascii="宋体" w:hAnsi="宋体" w:cs="Arial"/>
                <w:sz w:val="24"/>
                <w:szCs w:val="24"/>
              </w:rPr>
            </w:pPr>
          </w:p>
        </w:tc>
      </w:tr>
      <w:tr w:rsidR="00810F0C" w:rsidRPr="00752B13" w14:paraId="1EA4AAFA" w14:textId="77777777" w:rsidTr="00E651B6">
        <w:trPr>
          <w:cantSplit/>
          <w:jc w:val="center"/>
        </w:trPr>
        <w:tc>
          <w:tcPr>
            <w:tcW w:w="1705" w:type="dxa"/>
          </w:tcPr>
          <w:p w14:paraId="4F6A23E8" w14:textId="10731FA3" w:rsidR="00810F0C" w:rsidRPr="00752B13" w:rsidRDefault="00810F0C" w:rsidP="00810F0C">
            <w:pPr>
              <w:pStyle w:val="TableText"/>
              <w:rPr>
                <w:rFonts w:ascii="宋体" w:hAnsi="宋体" w:cs="Arial"/>
                <w:sz w:val="24"/>
                <w:szCs w:val="24"/>
              </w:rPr>
            </w:pPr>
          </w:p>
        </w:tc>
        <w:tc>
          <w:tcPr>
            <w:tcW w:w="1116" w:type="dxa"/>
          </w:tcPr>
          <w:p w14:paraId="35F0544C" w14:textId="0C7570C0" w:rsidR="00810F0C" w:rsidRPr="00752B13" w:rsidRDefault="00810F0C" w:rsidP="00810F0C">
            <w:pPr>
              <w:pStyle w:val="TableText"/>
              <w:rPr>
                <w:rFonts w:ascii="宋体" w:hAnsi="宋体" w:cs="Arial"/>
                <w:sz w:val="24"/>
                <w:szCs w:val="24"/>
              </w:rPr>
            </w:pPr>
          </w:p>
        </w:tc>
        <w:tc>
          <w:tcPr>
            <w:tcW w:w="1235" w:type="dxa"/>
          </w:tcPr>
          <w:p w14:paraId="5FDEB95B" w14:textId="1129D24C" w:rsidR="00810F0C" w:rsidRPr="00752B13" w:rsidRDefault="00810F0C" w:rsidP="00810F0C">
            <w:pPr>
              <w:pStyle w:val="TableText"/>
              <w:rPr>
                <w:rFonts w:ascii="宋体" w:hAnsi="宋体" w:cs="Arial"/>
                <w:sz w:val="24"/>
                <w:szCs w:val="24"/>
              </w:rPr>
            </w:pPr>
          </w:p>
        </w:tc>
        <w:tc>
          <w:tcPr>
            <w:tcW w:w="4225" w:type="dxa"/>
          </w:tcPr>
          <w:p w14:paraId="7E79B86A" w14:textId="344333DF" w:rsidR="00810F0C" w:rsidRPr="00752B13" w:rsidRDefault="00810F0C" w:rsidP="00810F0C">
            <w:pPr>
              <w:pStyle w:val="TableText"/>
              <w:rPr>
                <w:rFonts w:ascii="宋体" w:hAnsi="宋体" w:cs="Arial"/>
                <w:sz w:val="24"/>
                <w:szCs w:val="24"/>
              </w:rPr>
            </w:pPr>
          </w:p>
        </w:tc>
      </w:tr>
      <w:tr w:rsidR="00555971" w:rsidRPr="00752B13" w14:paraId="756C6C83" w14:textId="77777777" w:rsidTr="00E651B6">
        <w:trPr>
          <w:cantSplit/>
          <w:jc w:val="center"/>
        </w:trPr>
        <w:tc>
          <w:tcPr>
            <w:tcW w:w="1705" w:type="dxa"/>
          </w:tcPr>
          <w:p w14:paraId="2E400506" w14:textId="47C39DD1" w:rsidR="00555971" w:rsidRPr="00752B13" w:rsidRDefault="00555971" w:rsidP="00555971">
            <w:pPr>
              <w:pStyle w:val="TableText"/>
              <w:rPr>
                <w:rFonts w:ascii="宋体" w:hAnsi="宋体" w:cs="Arial"/>
                <w:sz w:val="24"/>
                <w:szCs w:val="24"/>
              </w:rPr>
            </w:pPr>
          </w:p>
        </w:tc>
        <w:tc>
          <w:tcPr>
            <w:tcW w:w="1116" w:type="dxa"/>
          </w:tcPr>
          <w:p w14:paraId="690D869A" w14:textId="2D483FC8" w:rsidR="00555971" w:rsidRPr="00752B13" w:rsidRDefault="00555971" w:rsidP="00555971">
            <w:pPr>
              <w:pStyle w:val="TableText"/>
              <w:rPr>
                <w:rFonts w:ascii="宋体" w:hAnsi="宋体" w:cs="Arial"/>
                <w:sz w:val="24"/>
                <w:szCs w:val="24"/>
              </w:rPr>
            </w:pPr>
          </w:p>
        </w:tc>
        <w:tc>
          <w:tcPr>
            <w:tcW w:w="1235" w:type="dxa"/>
          </w:tcPr>
          <w:p w14:paraId="46F1B077" w14:textId="06C0CB69" w:rsidR="00555971" w:rsidRPr="00752B13" w:rsidRDefault="00555971" w:rsidP="00555971">
            <w:pPr>
              <w:pStyle w:val="TableText"/>
              <w:rPr>
                <w:rFonts w:ascii="宋体" w:hAnsi="宋体" w:cs="Arial"/>
                <w:sz w:val="24"/>
                <w:szCs w:val="24"/>
              </w:rPr>
            </w:pPr>
          </w:p>
        </w:tc>
        <w:tc>
          <w:tcPr>
            <w:tcW w:w="4225" w:type="dxa"/>
          </w:tcPr>
          <w:p w14:paraId="410B9BFF" w14:textId="2B91784C" w:rsidR="00555971" w:rsidRPr="00752B13" w:rsidRDefault="00555971" w:rsidP="00555971">
            <w:pPr>
              <w:pStyle w:val="TableText"/>
              <w:rPr>
                <w:rFonts w:ascii="宋体" w:hAnsi="宋体" w:cs="Arial"/>
                <w:sz w:val="24"/>
                <w:szCs w:val="24"/>
              </w:rPr>
            </w:pPr>
          </w:p>
        </w:tc>
      </w:tr>
    </w:tbl>
    <w:p w14:paraId="5B8BC67D" w14:textId="77777777" w:rsidR="00722150" w:rsidRPr="00752B13" w:rsidRDefault="00722150" w:rsidP="007A6992">
      <w:pPr>
        <w:rPr>
          <w:rFonts w:ascii="宋体" w:hAnsi="宋体"/>
        </w:rPr>
        <w:sectPr w:rsidR="00722150" w:rsidRPr="00752B13" w:rsidSect="00133D19">
          <w:headerReference w:type="default" r:id="rId10"/>
          <w:footerReference w:type="default" r:id="rId11"/>
          <w:pgSz w:w="11906" w:h="16838" w:code="9"/>
          <w:pgMar w:top="1418" w:right="1701" w:bottom="1418" w:left="1701" w:header="851" w:footer="992" w:gutter="0"/>
          <w:cols w:space="425"/>
          <w:docGrid w:type="lines" w:linePitch="350" w:charSpace="1648"/>
        </w:sectPr>
      </w:pPr>
    </w:p>
    <w:p w14:paraId="1C4A8EA4" w14:textId="77777777" w:rsidR="00722150" w:rsidRPr="00752B13" w:rsidRDefault="00722150" w:rsidP="00722150">
      <w:pPr>
        <w:pStyle w:val="a1"/>
        <w:ind w:firstLine="0"/>
        <w:jc w:val="center"/>
        <w:rPr>
          <w:rFonts w:ascii="宋体" w:hAnsi="宋体" w:cs="Arial"/>
          <w:b/>
          <w:sz w:val="24"/>
          <w:szCs w:val="24"/>
        </w:rPr>
      </w:pPr>
      <w:r w:rsidRPr="00752B13">
        <w:rPr>
          <w:rFonts w:ascii="宋体" w:hAnsi="宋体" w:cs="Arial"/>
          <w:b/>
          <w:sz w:val="24"/>
          <w:szCs w:val="24"/>
        </w:rPr>
        <w:lastRenderedPageBreak/>
        <w:t>目录</w:t>
      </w:r>
    </w:p>
    <w:p w14:paraId="637DF6A0" w14:textId="77777777" w:rsidR="006D5614" w:rsidRDefault="00225B04">
      <w:pPr>
        <w:pStyle w:val="10"/>
        <w:tabs>
          <w:tab w:val="left" w:pos="420"/>
          <w:tab w:val="right" w:leader="dot" w:pos="838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r w:rsidRPr="00752B13">
        <w:rPr>
          <w:rStyle w:val="a9"/>
          <w:rFonts w:ascii="宋体" w:hAnsi="宋体" w:cs="Arial"/>
          <w:b w:val="0"/>
          <w:color w:val="auto"/>
          <w:sz w:val="24"/>
          <w:szCs w:val="24"/>
          <w:u w:val="none"/>
          <w:lang w:eastAsia="zh-CN"/>
        </w:rPr>
        <w:fldChar w:fldCharType="begin"/>
      </w:r>
      <w:r w:rsidRPr="00752B13">
        <w:rPr>
          <w:rStyle w:val="a9"/>
          <w:rFonts w:ascii="宋体" w:hAnsi="宋体" w:cs="Arial"/>
          <w:b w:val="0"/>
          <w:color w:val="auto"/>
          <w:sz w:val="24"/>
          <w:szCs w:val="24"/>
          <w:u w:val="none"/>
          <w:lang w:eastAsia="zh-CN"/>
        </w:rPr>
        <w:instrText xml:space="preserve"> TOC \o "1-3" \h \z \u </w:instrText>
      </w:r>
      <w:r w:rsidRPr="00752B13">
        <w:rPr>
          <w:rStyle w:val="a9"/>
          <w:rFonts w:ascii="宋体" w:hAnsi="宋体" w:cs="Arial"/>
          <w:b w:val="0"/>
          <w:color w:val="auto"/>
          <w:sz w:val="24"/>
          <w:szCs w:val="24"/>
          <w:u w:val="none"/>
          <w:lang w:eastAsia="zh-CN"/>
        </w:rPr>
        <w:fldChar w:fldCharType="separate"/>
      </w:r>
      <w:hyperlink w:anchor="_Toc498702014" w:history="1">
        <w:r w:rsidR="006D5614" w:rsidRPr="00E62D29">
          <w:rPr>
            <w:rStyle w:val="a9"/>
            <w:noProof/>
          </w:rPr>
          <w:t>1</w:t>
        </w:r>
        <w:r w:rsidR="006D5614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6D5614" w:rsidRPr="00E62D29">
          <w:rPr>
            <w:rStyle w:val="a9"/>
            <w:rFonts w:hint="eastAsia"/>
            <w:noProof/>
          </w:rPr>
          <w:t>引言</w:t>
        </w:r>
        <w:r w:rsidR="006D5614">
          <w:rPr>
            <w:noProof/>
            <w:webHidden/>
          </w:rPr>
          <w:tab/>
        </w:r>
        <w:r w:rsidR="006D5614">
          <w:rPr>
            <w:noProof/>
            <w:webHidden/>
          </w:rPr>
          <w:fldChar w:fldCharType="begin"/>
        </w:r>
        <w:r w:rsidR="006D5614">
          <w:rPr>
            <w:noProof/>
            <w:webHidden/>
          </w:rPr>
          <w:instrText xml:space="preserve"> PAGEREF _Toc498702014 \h </w:instrText>
        </w:r>
        <w:r w:rsidR="006D5614">
          <w:rPr>
            <w:noProof/>
            <w:webHidden/>
          </w:rPr>
        </w:r>
        <w:r w:rsidR="006D5614">
          <w:rPr>
            <w:noProof/>
            <w:webHidden/>
          </w:rPr>
          <w:fldChar w:fldCharType="separate"/>
        </w:r>
        <w:r w:rsidR="00CD71DA">
          <w:rPr>
            <w:noProof/>
            <w:webHidden/>
          </w:rPr>
          <w:t>4</w:t>
        </w:r>
        <w:r w:rsidR="006D5614">
          <w:rPr>
            <w:noProof/>
            <w:webHidden/>
          </w:rPr>
          <w:fldChar w:fldCharType="end"/>
        </w:r>
      </w:hyperlink>
    </w:p>
    <w:p w14:paraId="726B3628" w14:textId="77777777" w:rsidR="006D5614" w:rsidRDefault="00E37274">
      <w:pPr>
        <w:pStyle w:val="20"/>
        <w:tabs>
          <w:tab w:val="left" w:pos="840"/>
          <w:tab w:val="right" w:leader="dot" w:pos="838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8702015" w:history="1">
        <w:r w:rsidR="006D5614" w:rsidRPr="00E62D29">
          <w:rPr>
            <w:rStyle w:val="a9"/>
            <w:noProof/>
          </w:rPr>
          <w:t>1.1</w:t>
        </w:r>
        <w:r w:rsidR="006D5614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6D5614" w:rsidRPr="00E62D29">
          <w:rPr>
            <w:rStyle w:val="a9"/>
            <w:rFonts w:hint="eastAsia"/>
            <w:noProof/>
          </w:rPr>
          <w:t>编写目的</w:t>
        </w:r>
        <w:r w:rsidR="006D5614">
          <w:rPr>
            <w:noProof/>
            <w:webHidden/>
          </w:rPr>
          <w:tab/>
        </w:r>
        <w:r w:rsidR="006D5614">
          <w:rPr>
            <w:noProof/>
            <w:webHidden/>
          </w:rPr>
          <w:fldChar w:fldCharType="begin"/>
        </w:r>
        <w:r w:rsidR="006D5614">
          <w:rPr>
            <w:noProof/>
            <w:webHidden/>
          </w:rPr>
          <w:instrText xml:space="preserve"> PAGEREF _Toc498702015 \h </w:instrText>
        </w:r>
        <w:r w:rsidR="006D5614">
          <w:rPr>
            <w:noProof/>
            <w:webHidden/>
          </w:rPr>
        </w:r>
        <w:r w:rsidR="006D5614">
          <w:rPr>
            <w:noProof/>
            <w:webHidden/>
          </w:rPr>
          <w:fldChar w:fldCharType="separate"/>
        </w:r>
        <w:r w:rsidR="00CD71DA">
          <w:rPr>
            <w:noProof/>
            <w:webHidden/>
          </w:rPr>
          <w:t>4</w:t>
        </w:r>
        <w:r w:rsidR="006D5614">
          <w:rPr>
            <w:noProof/>
            <w:webHidden/>
          </w:rPr>
          <w:fldChar w:fldCharType="end"/>
        </w:r>
      </w:hyperlink>
    </w:p>
    <w:p w14:paraId="16099B2A" w14:textId="77777777" w:rsidR="006D5614" w:rsidRDefault="00E37274">
      <w:pPr>
        <w:pStyle w:val="20"/>
        <w:tabs>
          <w:tab w:val="left" w:pos="840"/>
          <w:tab w:val="right" w:leader="dot" w:pos="838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8702016" w:history="1">
        <w:r w:rsidR="006D5614" w:rsidRPr="00E62D29">
          <w:rPr>
            <w:rStyle w:val="a9"/>
            <w:noProof/>
          </w:rPr>
          <w:t>1.2</w:t>
        </w:r>
        <w:r w:rsidR="006D5614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6D5614" w:rsidRPr="00E62D29">
          <w:rPr>
            <w:rStyle w:val="a9"/>
            <w:rFonts w:hint="eastAsia"/>
            <w:noProof/>
          </w:rPr>
          <w:t>预期读者和阅读建议</w:t>
        </w:r>
        <w:r w:rsidR="006D5614">
          <w:rPr>
            <w:noProof/>
            <w:webHidden/>
          </w:rPr>
          <w:tab/>
        </w:r>
        <w:r w:rsidR="006D5614">
          <w:rPr>
            <w:noProof/>
            <w:webHidden/>
          </w:rPr>
          <w:fldChar w:fldCharType="begin"/>
        </w:r>
        <w:r w:rsidR="006D5614">
          <w:rPr>
            <w:noProof/>
            <w:webHidden/>
          </w:rPr>
          <w:instrText xml:space="preserve"> PAGEREF _Toc498702016 \h </w:instrText>
        </w:r>
        <w:r w:rsidR="006D5614">
          <w:rPr>
            <w:noProof/>
            <w:webHidden/>
          </w:rPr>
        </w:r>
        <w:r w:rsidR="006D5614">
          <w:rPr>
            <w:noProof/>
            <w:webHidden/>
          </w:rPr>
          <w:fldChar w:fldCharType="separate"/>
        </w:r>
        <w:r w:rsidR="00CD71DA">
          <w:rPr>
            <w:noProof/>
            <w:webHidden/>
          </w:rPr>
          <w:t>4</w:t>
        </w:r>
        <w:r w:rsidR="006D5614">
          <w:rPr>
            <w:noProof/>
            <w:webHidden/>
          </w:rPr>
          <w:fldChar w:fldCharType="end"/>
        </w:r>
      </w:hyperlink>
    </w:p>
    <w:p w14:paraId="09924CD7" w14:textId="77777777" w:rsidR="006D5614" w:rsidRDefault="00E37274">
      <w:pPr>
        <w:pStyle w:val="20"/>
        <w:tabs>
          <w:tab w:val="left" w:pos="840"/>
          <w:tab w:val="right" w:leader="dot" w:pos="838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8702017" w:history="1">
        <w:r w:rsidR="006D5614" w:rsidRPr="00E62D29">
          <w:rPr>
            <w:rStyle w:val="a9"/>
            <w:noProof/>
          </w:rPr>
          <w:t>1.3</w:t>
        </w:r>
        <w:r w:rsidR="006D5614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6D5614" w:rsidRPr="00E62D29">
          <w:rPr>
            <w:rStyle w:val="a9"/>
            <w:rFonts w:hint="eastAsia"/>
            <w:noProof/>
          </w:rPr>
          <w:t>参考资料</w:t>
        </w:r>
        <w:r w:rsidR="006D5614">
          <w:rPr>
            <w:noProof/>
            <w:webHidden/>
          </w:rPr>
          <w:tab/>
        </w:r>
        <w:r w:rsidR="006D5614">
          <w:rPr>
            <w:noProof/>
            <w:webHidden/>
          </w:rPr>
          <w:fldChar w:fldCharType="begin"/>
        </w:r>
        <w:r w:rsidR="006D5614">
          <w:rPr>
            <w:noProof/>
            <w:webHidden/>
          </w:rPr>
          <w:instrText xml:space="preserve"> PAGEREF _Toc498702017 \h </w:instrText>
        </w:r>
        <w:r w:rsidR="006D5614">
          <w:rPr>
            <w:noProof/>
            <w:webHidden/>
          </w:rPr>
        </w:r>
        <w:r w:rsidR="006D5614">
          <w:rPr>
            <w:noProof/>
            <w:webHidden/>
          </w:rPr>
          <w:fldChar w:fldCharType="separate"/>
        </w:r>
        <w:r w:rsidR="00CD71DA">
          <w:rPr>
            <w:noProof/>
            <w:webHidden/>
          </w:rPr>
          <w:t>4</w:t>
        </w:r>
        <w:r w:rsidR="006D5614">
          <w:rPr>
            <w:noProof/>
            <w:webHidden/>
          </w:rPr>
          <w:fldChar w:fldCharType="end"/>
        </w:r>
      </w:hyperlink>
    </w:p>
    <w:p w14:paraId="4C9A7885" w14:textId="77777777" w:rsidR="006D5614" w:rsidRDefault="00E37274">
      <w:pPr>
        <w:pStyle w:val="20"/>
        <w:tabs>
          <w:tab w:val="left" w:pos="840"/>
          <w:tab w:val="right" w:leader="dot" w:pos="838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8702018" w:history="1">
        <w:r w:rsidR="006D5614" w:rsidRPr="00E62D29">
          <w:rPr>
            <w:rStyle w:val="a9"/>
            <w:noProof/>
          </w:rPr>
          <w:t>1.4</w:t>
        </w:r>
        <w:r w:rsidR="006D5614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6D5614" w:rsidRPr="00E62D29">
          <w:rPr>
            <w:rStyle w:val="a9"/>
            <w:rFonts w:hint="eastAsia"/>
            <w:noProof/>
          </w:rPr>
          <w:t>参数定义</w:t>
        </w:r>
        <w:r w:rsidR="006D5614">
          <w:rPr>
            <w:noProof/>
            <w:webHidden/>
          </w:rPr>
          <w:tab/>
        </w:r>
        <w:r w:rsidR="006D5614">
          <w:rPr>
            <w:noProof/>
            <w:webHidden/>
          </w:rPr>
          <w:fldChar w:fldCharType="begin"/>
        </w:r>
        <w:r w:rsidR="006D5614">
          <w:rPr>
            <w:noProof/>
            <w:webHidden/>
          </w:rPr>
          <w:instrText xml:space="preserve"> PAGEREF _Toc498702018 \h </w:instrText>
        </w:r>
        <w:r w:rsidR="006D5614">
          <w:rPr>
            <w:noProof/>
            <w:webHidden/>
          </w:rPr>
        </w:r>
        <w:r w:rsidR="006D5614">
          <w:rPr>
            <w:noProof/>
            <w:webHidden/>
          </w:rPr>
          <w:fldChar w:fldCharType="separate"/>
        </w:r>
        <w:r w:rsidR="00CD71DA">
          <w:rPr>
            <w:noProof/>
            <w:webHidden/>
          </w:rPr>
          <w:t>4</w:t>
        </w:r>
        <w:r w:rsidR="006D5614">
          <w:rPr>
            <w:noProof/>
            <w:webHidden/>
          </w:rPr>
          <w:fldChar w:fldCharType="end"/>
        </w:r>
      </w:hyperlink>
    </w:p>
    <w:p w14:paraId="5D0E6ACB" w14:textId="77777777" w:rsidR="006D5614" w:rsidRDefault="00E37274">
      <w:pPr>
        <w:pStyle w:val="20"/>
        <w:tabs>
          <w:tab w:val="left" w:pos="840"/>
          <w:tab w:val="right" w:leader="dot" w:pos="838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8702019" w:history="1">
        <w:r w:rsidR="006D5614" w:rsidRPr="00E62D29">
          <w:rPr>
            <w:rStyle w:val="a9"/>
            <w:noProof/>
          </w:rPr>
          <w:t>1.5</w:t>
        </w:r>
        <w:r w:rsidR="006D5614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6D5614" w:rsidRPr="00E62D29">
          <w:rPr>
            <w:rStyle w:val="a9"/>
            <w:rFonts w:hint="eastAsia"/>
            <w:noProof/>
          </w:rPr>
          <w:t>缩写术语</w:t>
        </w:r>
        <w:r w:rsidR="006D5614">
          <w:rPr>
            <w:noProof/>
            <w:webHidden/>
          </w:rPr>
          <w:tab/>
        </w:r>
        <w:r w:rsidR="006D5614">
          <w:rPr>
            <w:noProof/>
            <w:webHidden/>
          </w:rPr>
          <w:fldChar w:fldCharType="begin"/>
        </w:r>
        <w:r w:rsidR="006D5614">
          <w:rPr>
            <w:noProof/>
            <w:webHidden/>
          </w:rPr>
          <w:instrText xml:space="preserve"> PAGEREF _Toc498702019 \h </w:instrText>
        </w:r>
        <w:r w:rsidR="006D5614">
          <w:rPr>
            <w:noProof/>
            <w:webHidden/>
          </w:rPr>
        </w:r>
        <w:r w:rsidR="006D5614">
          <w:rPr>
            <w:noProof/>
            <w:webHidden/>
          </w:rPr>
          <w:fldChar w:fldCharType="separate"/>
        </w:r>
        <w:r w:rsidR="00CD71DA">
          <w:rPr>
            <w:noProof/>
            <w:webHidden/>
          </w:rPr>
          <w:t>4</w:t>
        </w:r>
        <w:r w:rsidR="006D5614">
          <w:rPr>
            <w:noProof/>
            <w:webHidden/>
          </w:rPr>
          <w:fldChar w:fldCharType="end"/>
        </w:r>
      </w:hyperlink>
    </w:p>
    <w:p w14:paraId="0D23DDD8" w14:textId="77777777" w:rsidR="006D5614" w:rsidRDefault="00E37274">
      <w:pPr>
        <w:pStyle w:val="30"/>
        <w:tabs>
          <w:tab w:val="left" w:pos="1260"/>
          <w:tab w:val="right" w:leader="dot" w:pos="838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98702020" w:history="1">
        <w:r w:rsidR="006D5614" w:rsidRPr="00E62D29">
          <w:rPr>
            <w:rStyle w:val="a9"/>
            <w:noProof/>
          </w:rPr>
          <w:t>1.5.1</w:t>
        </w:r>
        <w:r w:rsidR="006D5614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6D5614" w:rsidRPr="00E62D29">
          <w:rPr>
            <w:rStyle w:val="a9"/>
            <w:rFonts w:hint="eastAsia"/>
            <w:noProof/>
          </w:rPr>
          <w:t>卷积定义</w:t>
        </w:r>
        <w:r w:rsidR="006D5614">
          <w:rPr>
            <w:noProof/>
            <w:webHidden/>
          </w:rPr>
          <w:tab/>
        </w:r>
        <w:r w:rsidR="006D5614">
          <w:rPr>
            <w:noProof/>
            <w:webHidden/>
          </w:rPr>
          <w:fldChar w:fldCharType="begin"/>
        </w:r>
        <w:r w:rsidR="006D5614">
          <w:rPr>
            <w:noProof/>
            <w:webHidden/>
          </w:rPr>
          <w:instrText xml:space="preserve"> PAGEREF _Toc498702020 \h </w:instrText>
        </w:r>
        <w:r w:rsidR="006D5614">
          <w:rPr>
            <w:noProof/>
            <w:webHidden/>
          </w:rPr>
        </w:r>
        <w:r w:rsidR="006D5614">
          <w:rPr>
            <w:noProof/>
            <w:webHidden/>
          </w:rPr>
          <w:fldChar w:fldCharType="separate"/>
        </w:r>
        <w:r w:rsidR="00CD71DA">
          <w:rPr>
            <w:noProof/>
            <w:webHidden/>
          </w:rPr>
          <w:t>4</w:t>
        </w:r>
        <w:r w:rsidR="006D5614">
          <w:rPr>
            <w:noProof/>
            <w:webHidden/>
          </w:rPr>
          <w:fldChar w:fldCharType="end"/>
        </w:r>
      </w:hyperlink>
    </w:p>
    <w:p w14:paraId="340250C1" w14:textId="77777777" w:rsidR="006D5614" w:rsidRDefault="00E37274">
      <w:pPr>
        <w:pStyle w:val="10"/>
        <w:tabs>
          <w:tab w:val="left" w:pos="420"/>
          <w:tab w:val="right" w:leader="dot" w:pos="838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8702021" w:history="1">
        <w:r w:rsidR="006D5614" w:rsidRPr="00E62D29">
          <w:rPr>
            <w:rStyle w:val="a9"/>
            <w:noProof/>
          </w:rPr>
          <w:t>2</w:t>
        </w:r>
        <w:r w:rsidR="006D5614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6D5614" w:rsidRPr="00E62D29">
          <w:rPr>
            <w:rStyle w:val="a9"/>
            <w:rFonts w:hint="eastAsia"/>
            <w:noProof/>
          </w:rPr>
          <w:t>卷积输出数据缓存模块详细设计</w:t>
        </w:r>
        <w:r w:rsidR="006D5614">
          <w:rPr>
            <w:noProof/>
            <w:webHidden/>
          </w:rPr>
          <w:tab/>
        </w:r>
        <w:r w:rsidR="006D5614">
          <w:rPr>
            <w:noProof/>
            <w:webHidden/>
          </w:rPr>
          <w:fldChar w:fldCharType="begin"/>
        </w:r>
        <w:r w:rsidR="006D5614">
          <w:rPr>
            <w:noProof/>
            <w:webHidden/>
          </w:rPr>
          <w:instrText xml:space="preserve"> PAGEREF _Toc498702021 \h </w:instrText>
        </w:r>
        <w:r w:rsidR="006D5614">
          <w:rPr>
            <w:noProof/>
            <w:webHidden/>
          </w:rPr>
        </w:r>
        <w:r w:rsidR="006D5614">
          <w:rPr>
            <w:noProof/>
            <w:webHidden/>
          </w:rPr>
          <w:fldChar w:fldCharType="separate"/>
        </w:r>
        <w:r w:rsidR="00CD71DA">
          <w:rPr>
            <w:noProof/>
            <w:webHidden/>
          </w:rPr>
          <w:t>6</w:t>
        </w:r>
        <w:r w:rsidR="006D5614">
          <w:rPr>
            <w:noProof/>
            <w:webHidden/>
          </w:rPr>
          <w:fldChar w:fldCharType="end"/>
        </w:r>
      </w:hyperlink>
    </w:p>
    <w:p w14:paraId="57E0D92C" w14:textId="77777777" w:rsidR="006D5614" w:rsidRDefault="00E37274">
      <w:pPr>
        <w:pStyle w:val="20"/>
        <w:tabs>
          <w:tab w:val="left" w:pos="840"/>
          <w:tab w:val="right" w:leader="dot" w:pos="838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8702022" w:history="1">
        <w:r w:rsidR="006D5614" w:rsidRPr="00E62D29">
          <w:rPr>
            <w:rStyle w:val="a9"/>
            <w:noProof/>
          </w:rPr>
          <w:t>2.1</w:t>
        </w:r>
        <w:r w:rsidR="006D5614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6D5614" w:rsidRPr="00E62D29">
          <w:rPr>
            <w:rStyle w:val="a9"/>
            <w:noProof/>
          </w:rPr>
          <w:t>CNN</w:t>
        </w:r>
        <w:r w:rsidR="006D5614" w:rsidRPr="00E62D29">
          <w:rPr>
            <w:rStyle w:val="a9"/>
            <w:rFonts w:hint="eastAsia"/>
            <w:noProof/>
          </w:rPr>
          <w:t>卷积加速总体框图</w:t>
        </w:r>
        <w:r w:rsidR="006D5614">
          <w:rPr>
            <w:noProof/>
            <w:webHidden/>
          </w:rPr>
          <w:tab/>
        </w:r>
        <w:r w:rsidR="006D5614">
          <w:rPr>
            <w:noProof/>
            <w:webHidden/>
          </w:rPr>
          <w:fldChar w:fldCharType="begin"/>
        </w:r>
        <w:r w:rsidR="006D5614">
          <w:rPr>
            <w:noProof/>
            <w:webHidden/>
          </w:rPr>
          <w:instrText xml:space="preserve"> PAGEREF _Toc498702022 \h </w:instrText>
        </w:r>
        <w:r w:rsidR="006D5614">
          <w:rPr>
            <w:noProof/>
            <w:webHidden/>
          </w:rPr>
        </w:r>
        <w:r w:rsidR="006D5614">
          <w:rPr>
            <w:noProof/>
            <w:webHidden/>
          </w:rPr>
          <w:fldChar w:fldCharType="separate"/>
        </w:r>
        <w:r w:rsidR="00CD71DA">
          <w:rPr>
            <w:noProof/>
            <w:webHidden/>
          </w:rPr>
          <w:t>6</w:t>
        </w:r>
        <w:r w:rsidR="006D5614">
          <w:rPr>
            <w:noProof/>
            <w:webHidden/>
          </w:rPr>
          <w:fldChar w:fldCharType="end"/>
        </w:r>
      </w:hyperlink>
    </w:p>
    <w:p w14:paraId="67F85DC0" w14:textId="77777777" w:rsidR="006D5614" w:rsidRDefault="00E37274">
      <w:pPr>
        <w:pStyle w:val="20"/>
        <w:tabs>
          <w:tab w:val="left" w:pos="840"/>
          <w:tab w:val="right" w:leader="dot" w:pos="838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8702023" w:history="1">
        <w:r w:rsidR="006D5614" w:rsidRPr="00E62D29">
          <w:rPr>
            <w:rStyle w:val="a9"/>
            <w:noProof/>
          </w:rPr>
          <w:t>2.2</w:t>
        </w:r>
        <w:r w:rsidR="006D5614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6D5614" w:rsidRPr="00E62D29">
          <w:rPr>
            <w:rStyle w:val="a9"/>
            <w:noProof/>
          </w:rPr>
          <w:t>OFMAP</w:t>
        </w:r>
        <w:r w:rsidR="006D5614" w:rsidRPr="00E62D29">
          <w:rPr>
            <w:rStyle w:val="a9"/>
            <w:rFonts w:hint="eastAsia"/>
            <w:noProof/>
          </w:rPr>
          <w:t>数据存取格式</w:t>
        </w:r>
        <w:r w:rsidR="006D5614">
          <w:rPr>
            <w:noProof/>
            <w:webHidden/>
          </w:rPr>
          <w:tab/>
        </w:r>
        <w:r w:rsidR="006D5614">
          <w:rPr>
            <w:noProof/>
            <w:webHidden/>
          </w:rPr>
          <w:fldChar w:fldCharType="begin"/>
        </w:r>
        <w:r w:rsidR="006D5614">
          <w:rPr>
            <w:noProof/>
            <w:webHidden/>
          </w:rPr>
          <w:instrText xml:space="preserve"> PAGEREF _Toc498702023 \h </w:instrText>
        </w:r>
        <w:r w:rsidR="006D5614">
          <w:rPr>
            <w:noProof/>
            <w:webHidden/>
          </w:rPr>
        </w:r>
        <w:r w:rsidR="006D5614">
          <w:rPr>
            <w:noProof/>
            <w:webHidden/>
          </w:rPr>
          <w:fldChar w:fldCharType="separate"/>
        </w:r>
        <w:r w:rsidR="00CD71DA">
          <w:rPr>
            <w:noProof/>
            <w:webHidden/>
          </w:rPr>
          <w:t>6</w:t>
        </w:r>
        <w:r w:rsidR="006D5614">
          <w:rPr>
            <w:noProof/>
            <w:webHidden/>
          </w:rPr>
          <w:fldChar w:fldCharType="end"/>
        </w:r>
      </w:hyperlink>
    </w:p>
    <w:p w14:paraId="3E3176C0" w14:textId="77777777" w:rsidR="006D5614" w:rsidRDefault="00E37274">
      <w:pPr>
        <w:pStyle w:val="30"/>
        <w:tabs>
          <w:tab w:val="left" w:pos="1260"/>
          <w:tab w:val="right" w:leader="dot" w:pos="838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98702024" w:history="1">
        <w:r w:rsidR="006D5614" w:rsidRPr="00E62D29">
          <w:rPr>
            <w:rStyle w:val="a9"/>
            <w:noProof/>
          </w:rPr>
          <w:t>2.2.1</w:t>
        </w:r>
        <w:r w:rsidR="006D5614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6D5614" w:rsidRPr="00E62D29">
          <w:rPr>
            <w:rStyle w:val="a9"/>
            <w:rFonts w:hint="eastAsia"/>
            <w:noProof/>
          </w:rPr>
          <w:t>数据定点</w:t>
        </w:r>
        <w:r w:rsidR="006D5614">
          <w:rPr>
            <w:noProof/>
            <w:webHidden/>
          </w:rPr>
          <w:tab/>
        </w:r>
        <w:r w:rsidR="006D5614">
          <w:rPr>
            <w:noProof/>
            <w:webHidden/>
          </w:rPr>
          <w:fldChar w:fldCharType="begin"/>
        </w:r>
        <w:r w:rsidR="006D5614">
          <w:rPr>
            <w:noProof/>
            <w:webHidden/>
          </w:rPr>
          <w:instrText xml:space="preserve"> PAGEREF _Toc498702024 \h </w:instrText>
        </w:r>
        <w:r w:rsidR="006D5614">
          <w:rPr>
            <w:noProof/>
            <w:webHidden/>
          </w:rPr>
        </w:r>
        <w:r w:rsidR="006D5614">
          <w:rPr>
            <w:noProof/>
            <w:webHidden/>
          </w:rPr>
          <w:fldChar w:fldCharType="separate"/>
        </w:r>
        <w:r w:rsidR="00CD71DA">
          <w:rPr>
            <w:noProof/>
            <w:webHidden/>
          </w:rPr>
          <w:t>6</w:t>
        </w:r>
        <w:r w:rsidR="006D5614">
          <w:rPr>
            <w:noProof/>
            <w:webHidden/>
          </w:rPr>
          <w:fldChar w:fldCharType="end"/>
        </w:r>
      </w:hyperlink>
    </w:p>
    <w:p w14:paraId="0AA58217" w14:textId="4D62BDD0" w:rsidR="006D5614" w:rsidRDefault="00E37274">
      <w:pPr>
        <w:pStyle w:val="30"/>
        <w:tabs>
          <w:tab w:val="left" w:pos="1050"/>
          <w:tab w:val="right" w:leader="dot" w:pos="838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98702025" w:history="1">
        <w:r w:rsidR="006D5614" w:rsidRPr="00E62D29">
          <w:rPr>
            <w:rStyle w:val="a9"/>
            <w:noProof/>
          </w:rPr>
          <w:t>2.2.2</w:t>
        </w:r>
        <w:r w:rsidR="006D5614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6D5614" w:rsidRPr="00E62D29">
          <w:rPr>
            <w:rStyle w:val="a9"/>
            <w:noProof/>
          </w:rPr>
          <w:t>M20K</w:t>
        </w:r>
        <w:r w:rsidR="006D5614" w:rsidRPr="00E62D29">
          <w:rPr>
            <w:rStyle w:val="a9"/>
            <w:rFonts w:hint="eastAsia"/>
            <w:noProof/>
          </w:rPr>
          <w:t>配置</w:t>
        </w:r>
        <w:r w:rsidR="006D5614">
          <w:rPr>
            <w:noProof/>
            <w:webHidden/>
          </w:rPr>
          <w:tab/>
        </w:r>
        <w:r w:rsidR="006D5614">
          <w:rPr>
            <w:noProof/>
            <w:webHidden/>
          </w:rPr>
          <w:fldChar w:fldCharType="begin"/>
        </w:r>
        <w:r w:rsidR="006D5614">
          <w:rPr>
            <w:noProof/>
            <w:webHidden/>
          </w:rPr>
          <w:instrText xml:space="preserve"> PAGEREF _Toc498702025 \h </w:instrText>
        </w:r>
        <w:r w:rsidR="006D5614">
          <w:rPr>
            <w:noProof/>
            <w:webHidden/>
          </w:rPr>
        </w:r>
        <w:r w:rsidR="006D5614">
          <w:rPr>
            <w:noProof/>
            <w:webHidden/>
          </w:rPr>
          <w:fldChar w:fldCharType="separate"/>
        </w:r>
        <w:r w:rsidR="00CD71DA">
          <w:rPr>
            <w:noProof/>
            <w:webHidden/>
          </w:rPr>
          <w:t>7</w:t>
        </w:r>
        <w:r w:rsidR="006D5614">
          <w:rPr>
            <w:noProof/>
            <w:webHidden/>
          </w:rPr>
          <w:fldChar w:fldCharType="end"/>
        </w:r>
      </w:hyperlink>
    </w:p>
    <w:p w14:paraId="0A7C53C5" w14:textId="6018C4BB" w:rsidR="006D5614" w:rsidRDefault="00E37274">
      <w:pPr>
        <w:pStyle w:val="20"/>
        <w:tabs>
          <w:tab w:val="left" w:pos="840"/>
          <w:tab w:val="right" w:leader="dot" w:pos="838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8702026" w:history="1">
        <w:r w:rsidR="006D5614" w:rsidRPr="00E62D29">
          <w:rPr>
            <w:rStyle w:val="a9"/>
            <w:noProof/>
          </w:rPr>
          <w:t>2.3</w:t>
        </w:r>
        <w:r w:rsidR="006D5614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6D5614" w:rsidRPr="00E62D29">
          <w:rPr>
            <w:rStyle w:val="a9"/>
            <w:rFonts w:hint="eastAsia"/>
            <w:noProof/>
          </w:rPr>
          <w:t>配置参数定义</w:t>
        </w:r>
        <w:r w:rsidR="006D5614">
          <w:rPr>
            <w:noProof/>
            <w:webHidden/>
          </w:rPr>
          <w:tab/>
        </w:r>
        <w:r w:rsidR="006D5614">
          <w:rPr>
            <w:noProof/>
            <w:webHidden/>
          </w:rPr>
          <w:fldChar w:fldCharType="begin"/>
        </w:r>
        <w:r w:rsidR="006D5614">
          <w:rPr>
            <w:noProof/>
            <w:webHidden/>
          </w:rPr>
          <w:instrText xml:space="preserve"> PAGEREF _Toc498702026 \h </w:instrText>
        </w:r>
        <w:r w:rsidR="006D5614">
          <w:rPr>
            <w:noProof/>
            <w:webHidden/>
          </w:rPr>
        </w:r>
        <w:r w:rsidR="006D5614">
          <w:rPr>
            <w:noProof/>
            <w:webHidden/>
          </w:rPr>
          <w:fldChar w:fldCharType="separate"/>
        </w:r>
        <w:r w:rsidR="00CD71DA">
          <w:rPr>
            <w:noProof/>
            <w:webHidden/>
          </w:rPr>
          <w:t>9</w:t>
        </w:r>
        <w:r w:rsidR="006D5614">
          <w:rPr>
            <w:noProof/>
            <w:webHidden/>
          </w:rPr>
          <w:fldChar w:fldCharType="end"/>
        </w:r>
      </w:hyperlink>
    </w:p>
    <w:p w14:paraId="5EA674DF" w14:textId="3140108D" w:rsidR="006D5614" w:rsidRDefault="00E37274">
      <w:pPr>
        <w:pStyle w:val="20"/>
        <w:tabs>
          <w:tab w:val="left" w:pos="840"/>
          <w:tab w:val="right" w:leader="dot" w:pos="838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8702027" w:history="1">
        <w:r w:rsidR="006D5614" w:rsidRPr="00E62D29">
          <w:rPr>
            <w:rStyle w:val="a9"/>
            <w:noProof/>
          </w:rPr>
          <w:t>2.4</w:t>
        </w:r>
        <w:r w:rsidR="006D5614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6D5614" w:rsidRPr="00E62D29">
          <w:rPr>
            <w:rStyle w:val="a9"/>
            <w:rFonts w:hint="eastAsia"/>
            <w:noProof/>
          </w:rPr>
          <w:t>模块接口信号</w:t>
        </w:r>
        <w:r w:rsidR="006D5614">
          <w:rPr>
            <w:noProof/>
            <w:webHidden/>
          </w:rPr>
          <w:tab/>
        </w:r>
        <w:r w:rsidR="006D5614">
          <w:rPr>
            <w:noProof/>
            <w:webHidden/>
          </w:rPr>
          <w:fldChar w:fldCharType="begin"/>
        </w:r>
        <w:r w:rsidR="006D5614">
          <w:rPr>
            <w:noProof/>
            <w:webHidden/>
          </w:rPr>
          <w:instrText xml:space="preserve"> PAGEREF _Toc498702027 \h </w:instrText>
        </w:r>
        <w:r w:rsidR="006D5614">
          <w:rPr>
            <w:noProof/>
            <w:webHidden/>
          </w:rPr>
        </w:r>
        <w:r w:rsidR="006D5614">
          <w:rPr>
            <w:noProof/>
            <w:webHidden/>
          </w:rPr>
          <w:fldChar w:fldCharType="separate"/>
        </w:r>
        <w:r w:rsidR="00CD71DA">
          <w:rPr>
            <w:noProof/>
            <w:webHidden/>
          </w:rPr>
          <w:t>11</w:t>
        </w:r>
        <w:r w:rsidR="006D5614">
          <w:rPr>
            <w:noProof/>
            <w:webHidden/>
          </w:rPr>
          <w:fldChar w:fldCharType="end"/>
        </w:r>
      </w:hyperlink>
    </w:p>
    <w:p w14:paraId="32DE73B7" w14:textId="01C7CA2B" w:rsidR="006D5614" w:rsidRDefault="00E37274">
      <w:pPr>
        <w:pStyle w:val="20"/>
        <w:tabs>
          <w:tab w:val="left" w:pos="840"/>
          <w:tab w:val="right" w:leader="dot" w:pos="838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8702028" w:history="1">
        <w:r w:rsidR="006D5614" w:rsidRPr="00E62D29">
          <w:rPr>
            <w:rStyle w:val="a9"/>
            <w:noProof/>
          </w:rPr>
          <w:t>2.5</w:t>
        </w:r>
        <w:r w:rsidR="006D5614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6D5614" w:rsidRPr="00E62D29">
          <w:rPr>
            <w:rStyle w:val="a9"/>
            <w:noProof/>
          </w:rPr>
          <w:t>CE</w:t>
        </w:r>
        <w:r w:rsidR="006D5614" w:rsidRPr="00E62D29">
          <w:rPr>
            <w:rStyle w:val="a9"/>
            <w:rFonts w:hint="eastAsia"/>
            <w:noProof/>
          </w:rPr>
          <w:t>数据输出</w:t>
        </w:r>
        <w:r w:rsidR="006D5614">
          <w:rPr>
            <w:noProof/>
            <w:webHidden/>
          </w:rPr>
          <w:tab/>
        </w:r>
        <w:r w:rsidR="006D5614">
          <w:rPr>
            <w:noProof/>
            <w:webHidden/>
          </w:rPr>
          <w:fldChar w:fldCharType="begin"/>
        </w:r>
        <w:r w:rsidR="006D5614">
          <w:rPr>
            <w:noProof/>
            <w:webHidden/>
          </w:rPr>
          <w:instrText xml:space="preserve"> PAGEREF _Toc498702028 \h </w:instrText>
        </w:r>
        <w:r w:rsidR="006D5614">
          <w:rPr>
            <w:noProof/>
            <w:webHidden/>
          </w:rPr>
        </w:r>
        <w:r w:rsidR="006D5614">
          <w:rPr>
            <w:noProof/>
            <w:webHidden/>
          </w:rPr>
          <w:fldChar w:fldCharType="separate"/>
        </w:r>
        <w:r w:rsidR="00CD71DA">
          <w:rPr>
            <w:noProof/>
            <w:webHidden/>
          </w:rPr>
          <w:t>13</w:t>
        </w:r>
        <w:r w:rsidR="006D5614">
          <w:rPr>
            <w:noProof/>
            <w:webHidden/>
          </w:rPr>
          <w:fldChar w:fldCharType="end"/>
        </w:r>
      </w:hyperlink>
    </w:p>
    <w:p w14:paraId="1B0A121E" w14:textId="68A37809" w:rsidR="006D5614" w:rsidRDefault="00E37274">
      <w:pPr>
        <w:pStyle w:val="30"/>
        <w:tabs>
          <w:tab w:val="left" w:pos="1050"/>
          <w:tab w:val="right" w:leader="dot" w:pos="838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98702029" w:history="1">
        <w:r w:rsidR="006D5614" w:rsidRPr="00E62D29">
          <w:rPr>
            <w:rStyle w:val="a9"/>
            <w:noProof/>
          </w:rPr>
          <w:t>2.5.1</w:t>
        </w:r>
        <w:r w:rsidR="006D5614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6D5614" w:rsidRPr="00E62D29">
          <w:rPr>
            <w:rStyle w:val="a9"/>
            <w:noProof/>
          </w:rPr>
          <w:t>7x7 CE</w:t>
        </w:r>
        <w:r w:rsidR="006D5614" w:rsidRPr="00E62D29">
          <w:rPr>
            <w:rStyle w:val="a9"/>
            <w:rFonts w:hint="eastAsia"/>
            <w:noProof/>
          </w:rPr>
          <w:t>数据输出存储时序</w:t>
        </w:r>
        <w:r w:rsidR="006D5614">
          <w:rPr>
            <w:noProof/>
            <w:webHidden/>
          </w:rPr>
          <w:tab/>
        </w:r>
        <w:r w:rsidR="006D5614">
          <w:rPr>
            <w:noProof/>
            <w:webHidden/>
          </w:rPr>
          <w:fldChar w:fldCharType="begin"/>
        </w:r>
        <w:r w:rsidR="006D5614">
          <w:rPr>
            <w:noProof/>
            <w:webHidden/>
          </w:rPr>
          <w:instrText xml:space="preserve"> PAGEREF _Toc498702029 \h </w:instrText>
        </w:r>
        <w:r w:rsidR="006D5614">
          <w:rPr>
            <w:noProof/>
            <w:webHidden/>
          </w:rPr>
        </w:r>
        <w:r w:rsidR="006D5614">
          <w:rPr>
            <w:noProof/>
            <w:webHidden/>
          </w:rPr>
          <w:fldChar w:fldCharType="separate"/>
        </w:r>
        <w:r w:rsidR="00CD71DA">
          <w:rPr>
            <w:noProof/>
            <w:webHidden/>
          </w:rPr>
          <w:t>14</w:t>
        </w:r>
        <w:r w:rsidR="006D5614">
          <w:rPr>
            <w:noProof/>
            <w:webHidden/>
          </w:rPr>
          <w:fldChar w:fldCharType="end"/>
        </w:r>
      </w:hyperlink>
    </w:p>
    <w:p w14:paraId="6C65CC2F" w14:textId="6240D5C0" w:rsidR="006D5614" w:rsidRDefault="00E37274">
      <w:pPr>
        <w:pStyle w:val="30"/>
        <w:tabs>
          <w:tab w:val="left" w:pos="1050"/>
          <w:tab w:val="right" w:leader="dot" w:pos="838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98702030" w:history="1">
        <w:r w:rsidR="006D5614" w:rsidRPr="00E62D29">
          <w:rPr>
            <w:rStyle w:val="a9"/>
            <w:noProof/>
          </w:rPr>
          <w:t>2.5.2</w:t>
        </w:r>
        <w:r w:rsidR="006D5614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6D5614" w:rsidRPr="00E62D29">
          <w:rPr>
            <w:rStyle w:val="a9"/>
            <w:noProof/>
          </w:rPr>
          <w:t>5x5 CE</w:t>
        </w:r>
        <w:r w:rsidR="006D5614" w:rsidRPr="00E62D29">
          <w:rPr>
            <w:rStyle w:val="a9"/>
            <w:rFonts w:hint="eastAsia"/>
            <w:noProof/>
          </w:rPr>
          <w:t>数据输出存储时序</w:t>
        </w:r>
        <w:r w:rsidR="006D5614">
          <w:rPr>
            <w:noProof/>
            <w:webHidden/>
          </w:rPr>
          <w:tab/>
        </w:r>
        <w:r w:rsidR="006D5614">
          <w:rPr>
            <w:noProof/>
            <w:webHidden/>
          </w:rPr>
          <w:fldChar w:fldCharType="begin"/>
        </w:r>
        <w:r w:rsidR="006D5614">
          <w:rPr>
            <w:noProof/>
            <w:webHidden/>
          </w:rPr>
          <w:instrText xml:space="preserve"> PAGEREF _Toc498702030 \h </w:instrText>
        </w:r>
        <w:r w:rsidR="006D5614">
          <w:rPr>
            <w:noProof/>
            <w:webHidden/>
          </w:rPr>
        </w:r>
        <w:r w:rsidR="006D5614">
          <w:rPr>
            <w:noProof/>
            <w:webHidden/>
          </w:rPr>
          <w:fldChar w:fldCharType="separate"/>
        </w:r>
        <w:r w:rsidR="00CD71DA">
          <w:rPr>
            <w:noProof/>
            <w:webHidden/>
          </w:rPr>
          <w:t>16</w:t>
        </w:r>
        <w:r w:rsidR="006D5614">
          <w:rPr>
            <w:noProof/>
            <w:webHidden/>
          </w:rPr>
          <w:fldChar w:fldCharType="end"/>
        </w:r>
      </w:hyperlink>
    </w:p>
    <w:p w14:paraId="18570543" w14:textId="6C55077B" w:rsidR="006D5614" w:rsidRDefault="00E37274">
      <w:pPr>
        <w:pStyle w:val="30"/>
        <w:tabs>
          <w:tab w:val="left" w:pos="1050"/>
          <w:tab w:val="right" w:leader="dot" w:pos="838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498702031" w:history="1">
        <w:r w:rsidR="006D5614" w:rsidRPr="00E62D29">
          <w:rPr>
            <w:rStyle w:val="a9"/>
            <w:noProof/>
          </w:rPr>
          <w:t>2.5.3</w:t>
        </w:r>
        <w:r w:rsidR="006D5614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6D5614" w:rsidRPr="00E62D29">
          <w:rPr>
            <w:rStyle w:val="a9"/>
            <w:noProof/>
          </w:rPr>
          <w:t>3x3 CE</w:t>
        </w:r>
        <w:r w:rsidR="006D5614" w:rsidRPr="00E62D29">
          <w:rPr>
            <w:rStyle w:val="a9"/>
            <w:rFonts w:hint="eastAsia"/>
            <w:noProof/>
          </w:rPr>
          <w:t>数据输出存储时序</w:t>
        </w:r>
        <w:r w:rsidR="006D5614">
          <w:rPr>
            <w:noProof/>
            <w:webHidden/>
          </w:rPr>
          <w:tab/>
        </w:r>
        <w:r w:rsidR="006D5614">
          <w:rPr>
            <w:noProof/>
            <w:webHidden/>
          </w:rPr>
          <w:fldChar w:fldCharType="begin"/>
        </w:r>
        <w:r w:rsidR="006D5614">
          <w:rPr>
            <w:noProof/>
            <w:webHidden/>
          </w:rPr>
          <w:instrText xml:space="preserve"> PAGEREF _Toc498702031 \h </w:instrText>
        </w:r>
        <w:r w:rsidR="006D5614">
          <w:rPr>
            <w:noProof/>
            <w:webHidden/>
          </w:rPr>
        </w:r>
        <w:r w:rsidR="006D5614">
          <w:rPr>
            <w:noProof/>
            <w:webHidden/>
          </w:rPr>
          <w:fldChar w:fldCharType="separate"/>
        </w:r>
        <w:r w:rsidR="00CD71DA">
          <w:rPr>
            <w:noProof/>
            <w:webHidden/>
          </w:rPr>
          <w:t>17</w:t>
        </w:r>
        <w:r w:rsidR="006D5614">
          <w:rPr>
            <w:noProof/>
            <w:webHidden/>
          </w:rPr>
          <w:fldChar w:fldCharType="end"/>
        </w:r>
      </w:hyperlink>
    </w:p>
    <w:p w14:paraId="5D719B41" w14:textId="150CE6A2" w:rsidR="006D5614" w:rsidRDefault="00E37274">
      <w:pPr>
        <w:pStyle w:val="10"/>
        <w:tabs>
          <w:tab w:val="left" w:pos="420"/>
          <w:tab w:val="right" w:leader="dot" w:pos="838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8702032" w:history="1">
        <w:r w:rsidR="006D5614" w:rsidRPr="00E62D29">
          <w:rPr>
            <w:rStyle w:val="a9"/>
            <w:noProof/>
          </w:rPr>
          <w:t>3</w:t>
        </w:r>
        <w:r w:rsidR="006D5614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6D5614" w:rsidRPr="00E62D29">
          <w:rPr>
            <w:rStyle w:val="a9"/>
            <w:rFonts w:hint="eastAsia"/>
            <w:noProof/>
          </w:rPr>
          <w:t>遗留问题</w:t>
        </w:r>
        <w:r w:rsidR="006D5614">
          <w:rPr>
            <w:noProof/>
            <w:webHidden/>
          </w:rPr>
          <w:tab/>
        </w:r>
        <w:r w:rsidR="006D5614">
          <w:rPr>
            <w:noProof/>
            <w:webHidden/>
          </w:rPr>
          <w:fldChar w:fldCharType="begin"/>
        </w:r>
        <w:r w:rsidR="006D5614">
          <w:rPr>
            <w:noProof/>
            <w:webHidden/>
          </w:rPr>
          <w:instrText xml:space="preserve"> PAGEREF _Toc498702032 \h </w:instrText>
        </w:r>
        <w:r w:rsidR="006D5614">
          <w:rPr>
            <w:noProof/>
            <w:webHidden/>
          </w:rPr>
        </w:r>
        <w:r w:rsidR="006D5614">
          <w:rPr>
            <w:noProof/>
            <w:webHidden/>
          </w:rPr>
          <w:fldChar w:fldCharType="separate"/>
        </w:r>
        <w:r w:rsidR="00CD71DA">
          <w:rPr>
            <w:noProof/>
            <w:webHidden/>
          </w:rPr>
          <w:t>19</w:t>
        </w:r>
        <w:r w:rsidR="006D5614">
          <w:rPr>
            <w:noProof/>
            <w:webHidden/>
          </w:rPr>
          <w:fldChar w:fldCharType="end"/>
        </w:r>
      </w:hyperlink>
    </w:p>
    <w:p w14:paraId="6A5DE421" w14:textId="2AF88C86" w:rsidR="006D5614" w:rsidRDefault="00E37274">
      <w:pPr>
        <w:pStyle w:val="10"/>
        <w:tabs>
          <w:tab w:val="left" w:pos="420"/>
          <w:tab w:val="right" w:leader="dot" w:pos="838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8702033" w:history="1">
        <w:r w:rsidR="006D5614" w:rsidRPr="00E62D29">
          <w:rPr>
            <w:rStyle w:val="a9"/>
            <w:noProof/>
          </w:rPr>
          <w:t>4</w:t>
        </w:r>
        <w:r w:rsidR="006D5614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6D5614" w:rsidRPr="00E62D29">
          <w:rPr>
            <w:rStyle w:val="a9"/>
            <w:rFonts w:hint="eastAsia"/>
            <w:noProof/>
          </w:rPr>
          <w:t>附录</w:t>
        </w:r>
        <w:r w:rsidR="006D5614">
          <w:rPr>
            <w:noProof/>
            <w:webHidden/>
          </w:rPr>
          <w:tab/>
        </w:r>
        <w:r w:rsidR="006D5614">
          <w:rPr>
            <w:noProof/>
            <w:webHidden/>
          </w:rPr>
          <w:fldChar w:fldCharType="begin"/>
        </w:r>
        <w:r w:rsidR="006D5614">
          <w:rPr>
            <w:noProof/>
            <w:webHidden/>
          </w:rPr>
          <w:instrText xml:space="preserve"> PAGEREF _Toc498702033 \h </w:instrText>
        </w:r>
        <w:r w:rsidR="006D5614">
          <w:rPr>
            <w:noProof/>
            <w:webHidden/>
          </w:rPr>
        </w:r>
        <w:r w:rsidR="006D5614">
          <w:rPr>
            <w:noProof/>
            <w:webHidden/>
          </w:rPr>
          <w:fldChar w:fldCharType="separate"/>
        </w:r>
        <w:r w:rsidR="00CD71DA">
          <w:rPr>
            <w:noProof/>
            <w:webHidden/>
          </w:rPr>
          <w:t>19</w:t>
        </w:r>
        <w:r w:rsidR="006D5614">
          <w:rPr>
            <w:noProof/>
            <w:webHidden/>
          </w:rPr>
          <w:fldChar w:fldCharType="end"/>
        </w:r>
      </w:hyperlink>
    </w:p>
    <w:p w14:paraId="2623379F" w14:textId="77777777" w:rsidR="00722150" w:rsidRPr="00752B13" w:rsidRDefault="00225B04" w:rsidP="00722150">
      <w:pPr>
        <w:pStyle w:val="10"/>
        <w:tabs>
          <w:tab w:val="left" w:pos="420"/>
          <w:tab w:val="right" w:leader="dot" w:pos="8380"/>
        </w:tabs>
        <w:rPr>
          <w:rStyle w:val="a9"/>
          <w:rFonts w:ascii="宋体" w:hAnsi="宋体" w:cs="Arial"/>
          <w:b w:val="0"/>
          <w:color w:val="auto"/>
          <w:sz w:val="24"/>
          <w:szCs w:val="24"/>
          <w:u w:val="none"/>
          <w:lang w:eastAsia="zh-CN"/>
        </w:rPr>
      </w:pPr>
      <w:r w:rsidRPr="00752B13">
        <w:rPr>
          <w:rStyle w:val="a9"/>
          <w:rFonts w:ascii="宋体" w:hAnsi="宋体" w:cs="Arial"/>
          <w:b w:val="0"/>
          <w:color w:val="auto"/>
          <w:sz w:val="24"/>
          <w:szCs w:val="24"/>
          <w:u w:val="none"/>
          <w:lang w:eastAsia="zh-CN"/>
        </w:rPr>
        <w:fldChar w:fldCharType="end"/>
      </w:r>
    </w:p>
    <w:p w14:paraId="301996EB" w14:textId="77777777" w:rsidR="00722150" w:rsidRPr="00752B13" w:rsidRDefault="00852CFE" w:rsidP="00087A8C">
      <w:pPr>
        <w:pStyle w:val="1"/>
      </w:pPr>
      <w:bookmarkStart w:id="7" w:name="_Toc5417036"/>
      <w:bookmarkStart w:id="8" w:name="_Toc5503496"/>
      <w:bookmarkStart w:id="9" w:name="_Toc5522287"/>
      <w:bookmarkStart w:id="10" w:name="_Toc12848860"/>
      <w:bookmarkStart w:id="11" w:name="_Toc201394030"/>
      <w:bookmarkStart w:id="12" w:name="_Toc234169252"/>
      <w:bookmarkStart w:id="13" w:name="_Toc235342176"/>
      <w:bookmarkStart w:id="14" w:name="_Toc235787693"/>
      <w:bookmarkStart w:id="15" w:name="_Toc235787773"/>
      <w:bookmarkStart w:id="16" w:name="_Toc235789444"/>
      <w:bookmarkStart w:id="17" w:name="_Toc236035968"/>
      <w:bookmarkStart w:id="18" w:name="_Toc258844408"/>
      <w:bookmarkStart w:id="19" w:name="_Toc259025300"/>
      <w:bookmarkStart w:id="20" w:name="_Toc259025931"/>
      <w:r w:rsidRPr="00752B13">
        <w:br w:type="page"/>
      </w:r>
      <w:bookmarkStart w:id="21" w:name="_Toc498702014"/>
      <w:r w:rsidR="00722150" w:rsidRPr="00752B13">
        <w:lastRenderedPageBreak/>
        <w:t>引言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60BF8C23" w14:textId="72AD2560" w:rsidR="00722150" w:rsidRPr="00752B13" w:rsidRDefault="00722150" w:rsidP="00535E3A">
      <w:pPr>
        <w:pStyle w:val="2"/>
      </w:pPr>
      <w:bookmarkStart w:id="22" w:name="_Toc12356297"/>
      <w:bookmarkStart w:id="23" w:name="_Toc12848861"/>
      <w:bookmarkStart w:id="24" w:name="_Toc201394031"/>
      <w:bookmarkStart w:id="25" w:name="_Toc234169253"/>
      <w:bookmarkStart w:id="26" w:name="_Toc235342177"/>
      <w:bookmarkStart w:id="27" w:name="_Toc235787694"/>
      <w:bookmarkStart w:id="28" w:name="_Toc235787774"/>
      <w:bookmarkStart w:id="29" w:name="_Toc235789445"/>
      <w:bookmarkStart w:id="30" w:name="_Toc236035969"/>
      <w:r w:rsidRPr="00752B13">
        <w:t xml:space="preserve"> </w:t>
      </w:r>
      <w:bookmarkStart w:id="31" w:name="_Toc258844409"/>
      <w:bookmarkStart w:id="32" w:name="_Toc259025301"/>
      <w:bookmarkStart w:id="33" w:name="_Toc259025932"/>
      <w:bookmarkStart w:id="34" w:name="_Toc498702015"/>
      <w:r w:rsidRPr="00752B13">
        <w:t>编写目的</w:t>
      </w:r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</w:p>
    <w:p w14:paraId="2F700198" w14:textId="221F66AD" w:rsidR="00722150" w:rsidRPr="00752B13" w:rsidRDefault="00722150" w:rsidP="002464F0">
      <w:pPr>
        <w:pStyle w:val="a1"/>
        <w:ind w:firstLineChars="220" w:firstLine="528"/>
        <w:rPr>
          <w:rFonts w:ascii="宋体" w:hAnsi="宋体" w:cs="Arial"/>
          <w:sz w:val="24"/>
          <w:szCs w:val="24"/>
        </w:rPr>
      </w:pPr>
      <w:r w:rsidRPr="00752B13">
        <w:rPr>
          <w:rFonts w:ascii="宋体" w:hAnsi="宋体" w:cs="Arial"/>
          <w:sz w:val="24"/>
          <w:szCs w:val="24"/>
        </w:rPr>
        <w:t>本文档</w:t>
      </w:r>
      <w:r w:rsidR="00E37274">
        <w:rPr>
          <w:rFonts w:ascii="宋体" w:hAnsi="宋体" w:cs="Arial" w:hint="eastAsia"/>
          <w:sz w:val="24"/>
          <w:szCs w:val="24"/>
        </w:rPr>
        <w:t>内容</w:t>
      </w:r>
      <w:r w:rsidR="00E37274">
        <w:rPr>
          <w:rFonts w:ascii="宋体" w:hAnsi="宋体" w:cs="Arial"/>
          <w:sz w:val="24"/>
          <w:szCs w:val="24"/>
        </w:rPr>
        <w:t>对</w:t>
      </w:r>
      <w:r w:rsidR="00E37274" w:rsidRPr="00E37274">
        <w:rPr>
          <w:rFonts w:ascii="宋体" w:hAnsi="宋体" w:cs="Arial"/>
          <w:sz w:val="24"/>
          <w:szCs w:val="24"/>
        </w:rPr>
        <w:t>Xilinx Zynq UltraScale+MPSoC ZCU106</w:t>
      </w:r>
      <w:r w:rsidR="00E37274">
        <w:rPr>
          <w:rFonts w:ascii="宋体" w:hAnsi="宋体" w:cs="Arial" w:hint="eastAsia"/>
          <w:sz w:val="24"/>
          <w:szCs w:val="24"/>
        </w:rPr>
        <w:t>开发</w:t>
      </w:r>
      <w:r w:rsidR="00E37274">
        <w:rPr>
          <w:rFonts w:ascii="宋体" w:hAnsi="宋体" w:cs="Arial"/>
          <w:sz w:val="24"/>
          <w:szCs w:val="24"/>
        </w:rPr>
        <w:t>进行评估</w:t>
      </w:r>
      <w:r w:rsidR="00AB5EDA">
        <w:rPr>
          <w:rFonts w:ascii="宋体" w:hAnsi="宋体" w:cs="Arial" w:hint="eastAsia"/>
          <w:sz w:val="24"/>
          <w:szCs w:val="24"/>
        </w:rPr>
        <w:t>。</w:t>
      </w:r>
    </w:p>
    <w:p w14:paraId="76F9E6C1" w14:textId="77777777" w:rsidR="00722150" w:rsidRPr="00752B13" w:rsidRDefault="00722150" w:rsidP="00535E3A">
      <w:pPr>
        <w:pStyle w:val="2"/>
      </w:pPr>
      <w:bookmarkStart w:id="35" w:name="_Toc12356298"/>
      <w:bookmarkStart w:id="36" w:name="_Toc12848862"/>
      <w:bookmarkStart w:id="37" w:name="_Toc201394032"/>
      <w:bookmarkStart w:id="38" w:name="_Toc234169254"/>
      <w:bookmarkStart w:id="39" w:name="_Toc235342178"/>
      <w:bookmarkStart w:id="40" w:name="_Toc235787695"/>
      <w:bookmarkStart w:id="41" w:name="_Toc235787775"/>
      <w:bookmarkStart w:id="42" w:name="_Toc235789446"/>
      <w:bookmarkStart w:id="43" w:name="_Toc236035970"/>
      <w:r w:rsidRPr="00752B13">
        <w:t xml:space="preserve"> </w:t>
      </w:r>
      <w:bookmarkStart w:id="44" w:name="_Toc258844410"/>
      <w:bookmarkStart w:id="45" w:name="_Toc259025302"/>
      <w:bookmarkStart w:id="46" w:name="_Toc259025933"/>
      <w:bookmarkStart w:id="47" w:name="_Toc498702016"/>
      <w:r w:rsidRPr="00752B13">
        <w:t>预期读者和阅读建议</w:t>
      </w:r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6C165F57" w14:textId="77777777" w:rsidR="00E770A5" w:rsidRPr="00752B13" w:rsidRDefault="00722150" w:rsidP="009969A7">
      <w:pPr>
        <w:pStyle w:val="a1"/>
        <w:spacing w:line="360" w:lineRule="auto"/>
        <w:rPr>
          <w:rFonts w:ascii="宋体" w:hAnsi="宋体" w:cs="Arial"/>
          <w:sz w:val="24"/>
          <w:szCs w:val="24"/>
        </w:rPr>
      </w:pPr>
      <w:r w:rsidRPr="00752B13">
        <w:rPr>
          <w:rFonts w:ascii="宋体" w:hAnsi="宋体" w:cs="Arial"/>
          <w:sz w:val="24"/>
          <w:szCs w:val="24"/>
        </w:rPr>
        <w:t>本文读者包括</w:t>
      </w:r>
      <w:r w:rsidR="00FF1274">
        <w:rPr>
          <w:rFonts w:ascii="宋体" w:hAnsi="宋体" w:cs="Arial" w:hint="eastAsia"/>
          <w:sz w:val="24"/>
          <w:szCs w:val="24"/>
        </w:rPr>
        <w:t>硬件</w:t>
      </w:r>
      <w:r w:rsidRPr="00752B13">
        <w:rPr>
          <w:rFonts w:ascii="宋体" w:hAnsi="宋体" w:cs="Arial"/>
          <w:sz w:val="24"/>
          <w:szCs w:val="24"/>
        </w:rPr>
        <w:t>成员、</w:t>
      </w:r>
      <w:r w:rsidR="00FF1274">
        <w:rPr>
          <w:rFonts w:ascii="宋体" w:hAnsi="宋体" w:cs="Arial" w:hint="eastAsia"/>
          <w:sz w:val="24"/>
          <w:szCs w:val="24"/>
        </w:rPr>
        <w:t>软件</w:t>
      </w:r>
      <w:r w:rsidR="00FF1274">
        <w:rPr>
          <w:rFonts w:ascii="宋体" w:hAnsi="宋体" w:cs="Arial"/>
          <w:sz w:val="24"/>
          <w:szCs w:val="24"/>
        </w:rPr>
        <w:t>成员</w:t>
      </w:r>
      <w:r w:rsidRPr="00752B13">
        <w:rPr>
          <w:rFonts w:ascii="宋体" w:hAnsi="宋体" w:cs="Arial"/>
          <w:sz w:val="24"/>
          <w:szCs w:val="24"/>
        </w:rPr>
        <w:t>等。</w:t>
      </w:r>
    </w:p>
    <w:p w14:paraId="315475BB" w14:textId="77777777" w:rsidR="009969A7" w:rsidRDefault="009969A7" w:rsidP="00535E3A">
      <w:pPr>
        <w:pStyle w:val="2"/>
      </w:pPr>
      <w:bookmarkStart w:id="48" w:name="_Toc12356300"/>
      <w:bookmarkStart w:id="49" w:name="_Toc12848864"/>
      <w:bookmarkStart w:id="50" w:name="_Toc201394033"/>
      <w:bookmarkStart w:id="51" w:name="_Toc234169255"/>
      <w:bookmarkStart w:id="52" w:name="_Toc235342179"/>
      <w:bookmarkStart w:id="53" w:name="_Toc235787696"/>
      <w:bookmarkStart w:id="54" w:name="_Toc235787776"/>
      <w:bookmarkStart w:id="55" w:name="_Toc235789447"/>
      <w:bookmarkStart w:id="56" w:name="_Toc236035971"/>
      <w:r w:rsidRPr="00752B13">
        <w:t xml:space="preserve"> </w:t>
      </w:r>
      <w:bookmarkStart w:id="57" w:name="_Toc258844411"/>
      <w:bookmarkStart w:id="58" w:name="_Toc259025303"/>
      <w:bookmarkStart w:id="59" w:name="_Toc259025934"/>
      <w:bookmarkStart w:id="60" w:name="_Toc498702017"/>
      <w:r w:rsidRPr="00752B13">
        <w:t>参考资料</w:t>
      </w:r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10355AC8" w14:textId="422E9F0A" w:rsidR="00AB5EDA" w:rsidRPr="00AB5EDA" w:rsidRDefault="008013B6" w:rsidP="00AB5EDA">
      <w:pPr>
        <w:pStyle w:val="a1"/>
        <w:ind w:left="420" w:firstLine="0"/>
        <w:rPr>
          <w:rFonts w:hint="eastAsia"/>
        </w:rPr>
      </w:pPr>
      <w:ins w:id="61" w:author="min.wen" w:date="2018-10-17T09:14:00Z">
        <w:r>
          <w:rPr>
            <w:rFonts w:hint="eastAsia"/>
          </w:rPr>
          <w:t>《</w:t>
        </w:r>
        <w:r>
          <w:rPr>
            <w:rFonts w:hint="eastAsia"/>
          </w:rPr>
          <w:t>UG1244</w:t>
        </w:r>
        <w:r>
          <w:t>》</w:t>
        </w:r>
        <w:r>
          <w:rPr>
            <w:rFonts w:hint="eastAsia"/>
          </w:rPr>
          <w:t>、《</w:t>
        </w:r>
        <w:r>
          <w:rPr>
            <w:rFonts w:hint="eastAsia"/>
          </w:rPr>
          <w:t>UG</w:t>
        </w:r>
      </w:ins>
      <w:ins w:id="62" w:author="min.wen" w:date="2018-10-17T09:15:00Z">
        <w:r>
          <w:t>573</w:t>
        </w:r>
      </w:ins>
      <w:ins w:id="63" w:author="min.wen" w:date="2018-10-17T09:14:00Z">
        <w:r>
          <w:t>》</w:t>
        </w:r>
      </w:ins>
      <w:ins w:id="64" w:author="min.wen" w:date="2018-10-17T09:15:00Z">
        <w:r>
          <w:rPr>
            <w:rFonts w:hint="eastAsia"/>
          </w:rPr>
          <w:t>、</w:t>
        </w:r>
        <w:r>
          <w:t>《</w:t>
        </w:r>
        <w:r>
          <w:rPr>
            <w:rFonts w:hint="eastAsia"/>
          </w:rPr>
          <w:t>DS</w:t>
        </w:r>
        <w:r>
          <w:t>891</w:t>
        </w:r>
        <w:r>
          <w:t>》</w:t>
        </w:r>
      </w:ins>
    </w:p>
    <w:p w14:paraId="69E867F2" w14:textId="77777777" w:rsidR="009969A7" w:rsidRDefault="00D97AAF" w:rsidP="00535E3A">
      <w:pPr>
        <w:pStyle w:val="2"/>
      </w:pPr>
      <w:bookmarkStart w:id="65" w:name="_Toc498702018"/>
      <w:r>
        <w:rPr>
          <w:rFonts w:hint="eastAsia"/>
        </w:rPr>
        <w:t>参数</w:t>
      </w:r>
      <w:r>
        <w:t>定义</w:t>
      </w:r>
      <w:bookmarkEnd w:id="65"/>
    </w:p>
    <w:p w14:paraId="46A404DE" w14:textId="77777777" w:rsidR="00D97AAF" w:rsidRPr="00D97AAF" w:rsidRDefault="00D97AAF" w:rsidP="00D97AAF">
      <w:pPr>
        <w:pStyle w:val="a1"/>
      </w:pPr>
    </w:p>
    <w:p w14:paraId="1D5B836E" w14:textId="77777777" w:rsidR="00D97AAF" w:rsidRPr="00752B13" w:rsidRDefault="00D97AAF" w:rsidP="00535E3A">
      <w:pPr>
        <w:pStyle w:val="2"/>
      </w:pPr>
      <w:bookmarkStart w:id="66" w:name="_Toc498702019"/>
      <w:r w:rsidRPr="00752B13">
        <w:t>缩写术语</w:t>
      </w:r>
      <w:bookmarkEnd w:id="66"/>
    </w:p>
    <w:p w14:paraId="5ACDD113" w14:textId="56F1E47B" w:rsidR="00D97AAF" w:rsidDel="00E25D61" w:rsidRDefault="002E3028" w:rsidP="00D97AAF">
      <w:pPr>
        <w:pStyle w:val="a1"/>
        <w:rPr>
          <w:del w:id="67" w:author="min.wen" w:date="2018-10-16T18:16:00Z"/>
        </w:rPr>
      </w:pPr>
      <w:del w:id="68" w:author="min.wen" w:date="2018-10-16T18:16:00Z">
        <w:r w:rsidDel="00E25D61">
          <w:rPr>
            <w:rFonts w:hint="eastAsia"/>
          </w:rPr>
          <w:delText>IFMAP</w:delText>
        </w:r>
        <w:r w:rsidDel="00E25D61">
          <w:delText>：</w:delText>
        </w:r>
        <w:r w:rsidDel="00E25D61">
          <w:delText>Input Feature Map</w:delText>
        </w:r>
      </w:del>
    </w:p>
    <w:p w14:paraId="5922CEC1" w14:textId="00DB9F7E" w:rsidR="002E3028" w:rsidRPr="00D97AAF" w:rsidDel="00E25D61" w:rsidRDefault="002E3028" w:rsidP="00D97AAF">
      <w:pPr>
        <w:pStyle w:val="a1"/>
        <w:rPr>
          <w:del w:id="69" w:author="min.wen" w:date="2018-10-16T18:16:00Z"/>
        </w:rPr>
      </w:pPr>
      <w:del w:id="70" w:author="min.wen" w:date="2018-10-16T18:16:00Z">
        <w:r w:rsidDel="00E25D61">
          <w:delText>OFMAP</w:delText>
        </w:r>
        <w:r w:rsidDel="00E25D61">
          <w:delText>：</w:delText>
        </w:r>
        <w:r w:rsidDel="00E25D61">
          <w:delText>Output Feature Map</w:delText>
        </w:r>
      </w:del>
    </w:p>
    <w:p w14:paraId="24DAB5FF" w14:textId="43BE6120" w:rsidR="00A2613B" w:rsidDel="00E25D61" w:rsidRDefault="002E3028" w:rsidP="00A2613B">
      <w:pPr>
        <w:pStyle w:val="a1"/>
        <w:rPr>
          <w:del w:id="71" w:author="min.wen" w:date="2018-10-16T18:16:00Z"/>
        </w:rPr>
      </w:pPr>
      <w:del w:id="72" w:author="min.wen" w:date="2018-10-16T18:16:00Z">
        <w:r w:rsidRPr="002E3028" w:rsidDel="00E25D61">
          <w:rPr>
            <w:rFonts w:hint="eastAsia"/>
          </w:rPr>
          <w:delText>PE</w:delText>
        </w:r>
        <w:r w:rsidRPr="002E3028" w:rsidDel="00E25D61">
          <w:delText xml:space="preserve">: Processing </w:delText>
        </w:r>
        <w:r w:rsidR="00CC0AD7" w:rsidDel="00E25D61">
          <w:delText>E</w:delText>
        </w:r>
        <w:r w:rsidRPr="002E3028" w:rsidDel="00E25D61">
          <w:delText>ngine</w:delText>
        </w:r>
      </w:del>
    </w:p>
    <w:p w14:paraId="0D4236F3" w14:textId="052942BF" w:rsidR="002E3028" w:rsidDel="00E25D61" w:rsidRDefault="002E3028" w:rsidP="00A2613B">
      <w:pPr>
        <w:pStyle w:val="a1"/>
        <w:rPr>
          <w:del w:id="73" w:author="min.wen" w:date="2018-10-16T18:16:00Z"/>
        </w:rPr>
      </w:pPr>
      <w:del w:id="74" w:author="min.wen" w:date="2018-10-16T18:16:00Z">
        <w:r w:rsidDel="00E25D61">
          <w:delText>CE</w:delText>
        </w:r>
        <w:r w:rsidDel="00E25D61">
          <w:delText>：</w:delText>
        </w:r>
        <w:r w:rsidR="00680756" w:rsidDel="00E25D61">
          <w:rPr>
            <w:rFonts w:hint="eastAsia"/>
          </w:rPr>
          <w:delText>Co</w:delText>
        </w:r>
        <w:r w:rsidR="00680756" w:rsidDel="00E25D61">
          <w:delText xml:space="preserve">nvolutional </w:delText>
        </w:r>
        <w:r w:rsidR="00CC0AD7" w:rsidDel="00E25D61">
          <w:delText>Engine</w:delText>
        </w:r>
      </w:del>
    </w:p>
    <w:p w14:paraId="7D5EE9E8" w14:textId="1AF25688" w:rsidR="00CC0AD7" w:rsidRPr="002E3028" w:rsidDel="00E25D61" w:rsidRDefault="00CC0AD7" w:rsidP="00A2613B">
      <w:pPr>
        <w:pStyle w:val="a1"/>
        <w:rPr>
          <w:del w:id="75" w:author="min.wen" w:date="2018-10-16T18:16:00Z"/>
        </w:rPr>
      </w:pPr>
    </w:p>
    <w:p w14:paraId="33967086" w14:textId="0890CE14" w:rsidR="00C329A0" w:rsidRPr="00D97F23" w:rsidDel="00E25D61" w:rsidRDefault="00C329A0" w:rsidP="00C329A0">
      <w:pPr>
        <w:pStyle w:val="3"/>
        <w:rPr>
          <w:del w:id="76" w:author="min.wen" w:date="2018-10-16T18:16:00Z"/>
        </w:rPr>
      </w:pPr>
      <w:bookmarkStart w:id="77" w:name="_Toc498702020"/>
      <w:del w:id="78" w:author="min.wen" w:date="2018-10-16T18:16:00Z">
        <w:r w:rsidDel="00E25D61">
          <w:rPr>
            <w:rFonts w:hint="eastAsia"/>
          </w:rPr>
          <w:delText>卷积</w:delText>
        </w:r>
        <w:r w:rsidDel="00E25D61">
          <w:delText>定义</w:delText>
        </w:r>
        <w:bookmarkEnd w:id="77"/>
      </w:del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88"/>
        <w:gridCol w:w="4192"/>
      </w:tblGrid>
      <w:tr w:rsidR="00C329A0" w:rsidDel="00E25D61" w14:paraId="6CC85BF1" w14:textId="2BFEC74B" w:rsidTr="00D848C6">
        <w:trPr>
          <w:del w:id="79" w:author="min.wen" w:date="2018-10-16T18:16:00Z"/>
        </w:trPr>
        <w:tc>
          <w:tcPr>
            <w:tcW w:w="4188" w:type="dxa"/>
          </w:tcPr>
          <w:p w14:paraId="2D678618" w14:textId="6E121DE9" w:rsidR="00C329A0" w:rsidDel="00E25D61" w:rsidRDefault="00C329A0" w:rsidP="00F1660D">
            <w:pPr>
              <w:pStyle w:val="a1"/>
              <w:spacing w:line="360" w:lineRule="auto"/>
              <w:ind w:firstLine="0"/>
              <w:rPr>
                <w:del w:id="80" w:author="min.wen" w:date="2018-10-16T18:16:00Z"/>
                <w:rFonts w:ascii="宋体" w:hAnsi="宋体" w:cs="Arial"/>
                <w:sz w:val="24"/>
                <w:szCs w:val="24"/>
              </w:rPr>
            </w:pPr>
            <w:del w:id="81" w:author="min.wen" w:date="2018-10-16T18:16:00Z">
              <w:r w:rsidDel="00E25D61">
                <w:rPr>
                  <w:rFonts w:ascii="宋体" w:hAnsi="宋体" w:cs="Arial" w:hint="eastAsia"/>
                  <w:sz w:val="24"/>
                  <w:szCs w:val="24"/>
                </w:rPr>
                <w:delText>Share Parameter</w:delText>
              </w:r>
            </w:del>
          </w:p>
        </w:tc>
        <w:tc>
          <w:tcPr>
            <w:tcW w:w="4192" w:type="dxa"/>
          </w:tcPr>
          <w:p w14:paraId="77901025" w14:textId="06B6C060" w:rsidR="00C329A0" w:rsidDel="00E25D61" w:rsidRDefault="00C329A0" w:rsidP="00F1660D">
            <w:pPr>
              <w:pStyle w:val="a1"/>
              <w:spacing w:line="360" w:lineRule="auto"/>
              <w:ind w:firstLine="0"/>
              <w:rPr>
                <w:del w:id="82" w:author="min.wen" w:date="2018-10-16T18:16:00Z"/>
                <w:rFonts w:ascii="宋体" w:hAnsi="宋体" w:cs="Arial"/>
                <w:sz w:val="24"/>
                <w:szCs w:val="24"/>
              </w:rPr>
            </w:pPr>
            <w:del w:id="83" w:author="min.wen" w:date="2018-10-16T18:16:00Z">
              <w:r w:rsidDel="00E25D61">
                <w:rPr>
                  <w:rFonts w:ascii="宋体" w:hAnsi="宋体" w:cs="Arial" w:hint="eastAsia"/>
                  <w:sz w:val="24"/>
                  <w:szCs w:val="24"/>
                </w:rPr>
                <w:delText>Description</w:delText>
              </w:r>
            </w:del>
          </w:p>
        </w:tc>
      </w:tr>
      <w:tr w:rsidR="00C329A0" w:rsidDel="00E25D61" w14:paraId="3E297865" w14:textId="775637FC" w:rsidTr="00D848C6">
        <w:trPr>
          <w:trHeight w:val="257"/>
          <w:del w:id="84" w:author="min.wen" w:date="2018-10-16T18:16:00Z"/>
        </w:trPr>
        <w:tc>
          <w:tcPr>
            <w:tcW w:w="4188" w:type="dxa"/>
          </w:tcPr>
          <w:p w14:paraId="5D7C1A2B" w14:textId="16E0C29B" w:rsidR="00C329A0" w:rsidDel="00E25D61" w:rsidRDefault="00C329A0" w:rsidP="00F1660D">
            <w:pPr>
              <w:pStyle w:val="a1"/>
              <w:spacing w:line="360" w:lineRule="auto"/>
              <w:ind w:firstLine="0"/>
              <w:rPr>
                <w:del w:id="85" w:author="min.wen" w:date="2018-10-16T18:16:00Z"/>
                <w:rFonts w:ascii="宋体" w:hAnsi="宋体" w:cs="Arial"/>
                <w:sz w:val="24"/>
                <w:szCs w:val="24"/>
              </w:rPr>
            </w:pPr>
            <w:del w:id="86" w:author="min.wen" w:date="2018-10-16T18:16:00Z">
              <w:r w:rsidDel="00E25D61">
                <w:rPr>
                  <w:rFonts w:ascii="宋体" w:hAnsi="宋体" w:cs="Arial"/>
                  <w:sz w:val="24"/>
                  <w:szCs w:val="24"/>
                </w:rPr>
                <w:delText>h</w:delText>
              </w:r>
              <w:r w:rsidDel="00E25D61">
                <w:rPr>
                  <w:rFonts w:ascii="宋体" w:hAnsi="宋体" w:cs="Arial" w:hint="eastAsia"/>
                  <w:sz w:val="24"/>
                  <w:szCs w:val="24"/>
                </w:rPr>
                <w:delText>i</w:delText>
              </w:r>
            </w:del>
          </w:p>
        </w:tc>
        <w:tc>
          <w:tcPr>
            <w:tcW w:w="4192" w:type="dxa"/>
          </w:tcPr>
          <w:p w14:paraId="7D04D9EE" w14:textId="7093F621" w:rsidR="00C329A0" w:rsidDel="00E25D61" w:rsidRDefault="00C329A0" w:rsidP="00F1660D">
            <w:pPr>
              <w:pStyle w:val="a1"/>
              <w:spacing w:line="360" w:lineRule="auto"/>
              <w:ind w:firstLine="0"/>
              <w:rPr>
                <w:del w:id="87" w:author="min.wen" w:date="2018-10-16T18:16:00Z"/>
                <w:rFonts w:ascii="宋体" w:hAnsi="宋体" w:cs="Arial"/>
                <w:sz w:val="24"/>
                <w:szCs w:val="24"/>
              </w:rPr>
            </w:pPr>
            <w:del w:id="88" w:author="min.wen" w:date="2018-10-16T18:16:00Z">
              <w:r w:rsidDel="00E25D61">
                <w:rPr>
                  <w:rFonts w:ascii="宋体" w:hAnsi="宋体" w:cs="Arial" w:hint="eastAsia"/>
                  <w:sz w:val="24"/>
                  <w:szCs w:val="24"/>
                </w:rPr>
                <w:delText>Input</w:delText>
              </w:r>
              <w:r w:rsidDel="00E25D61">
                <w:rPr>
                  <w:rFonts w:ascii="宋体" w:hAnsi="宋体" w:cs="Arial"/>
                  <w:sz w:val="24"/>
                  <w:szCs w:val="24"/>
                </w:rPr>
                <w:delText xml:space="preserve"> data height</w:delText>
              </w:r>
            </w:del>
          </w:p>
        </w:tc>
      </w:tr>
      <w:tr w:rsidR="00C329A0" w:rsidDel="00E25D61" w14:paraId="4679FA09" w14:textId="4BE2F52B" w:rsidTr="00D848C6">
        <w:trPr>
          <w:del w:id="89" w:author="min.wen" w:date="2018-10-16T18:16:00Z"/>
        </w:trPr>
        <w:tc>
          <w:tcPr>
            <w:tcW w:w="4188" w:type="dxa"/>
          </w:tcPr>
          <w:p w14:paraId="57FC9B1F" w14:textId="549FC2EF" w:rsidR="00C329A0" w:rsidDel="00E25D61" w:rsidRDefault="00C329A0" w:rsidP="00F1660D">
            <w:pPr>
              <w:pStyle w:val="a1"/>
              <w:spacing w:line="360" w:lineRule="auto"/>
              <w:ind w:firstLine="0"/>
              <w:rPr>
                <w:del w:id="90" w:author="min.wen" w:date="2018-10-16T18:16:00Z"/>
                <w:rFonts w:ascii="宋体" w:hAnsi="宋体" w:cs="Arial"/>
                <w:sz w:val="24"/>
                <w:szCs w:val="24"/>
              </w:rPr>
            </w:pPr>
            <w:del w:id="91" w:author="min.wen" w:date="2018-10-16T18:16:00Z">
              <w:r w:rsidDel="00E25D61">
                <w:rPr>
                  <w:rFonts w:ascii="宋体" w:hAnsi="宋体" w:cs="Arial"/>
                  <w:sz w:val="24"/>
                  <w:szCs w:val="24"/>
                </w:rPr>
                <w:delText>w</w:delText>
              </w:r>
              <w:r w:rsidDel="00E25D61">
                <w:rPr>
                  <w:rFonts w:ascii="宋体" w:hAnsi="宋体" w:cs="Arial" w:hint="eastAsia"/>
                  <w:sz w:val="24"/>
                  <w:szCs w:val="24"/>
                </w:rPr>
                <w:delText>i</w:delText>
              </w:r>
            </w:del>
          </w:p>
        </w:tc>
        <w:tc>
          <w:tcPr>
            <w:tcW w:w="4192" w:type="dxa"/>
          </w:tcPr>
          <w:p w14:paraId="10D7EBB3" w14:textId="65501282" w:rsidR="00C329A0" w:rsidDel="00E25D61" w:rsidRDefault="00C329A0" w:rsidP="00F1660D">
            <w:pPr>
              <w:pStyle w:val="a1"/>
              <w:spacing w:line="360" w:lineRule="auto"/>
              <w:ind w:firstLine="0"/>
              <w:rPr>
                <w:del w:id="92" w:author="min.wen" w:date="2018-10-16T18:16:00Z"/>
                <w:rFonts w:ascii="宋体" w:hAnsi="宋体" w:cs="Arial"/>
                <w:sz w:val="24"/>
                <w:szCs w:val="24"/>
              </w:rPr>
            </w:pPr>
            <w:del w:id="93" w:author="min.wen" w:date="2018-10-16T18:16:00Z">
              <w:r w:rsidDel="00E25D61">
                <w:rPr>
                  <w:rFonts w:ascii="宋体" w:hAnsi="宋体" w:cs="Arial"/>
                  <w:sz w:val="24"/>
                  <w:szCs w:val="24"/>
                </w:rPr>
                <w:delText>I</w:delText>
              </w:r>
              <w:r w:rsidDel="00E25D61">
                <w:rPr>
                  <w:rFonts w:ascii="宋体" w:hAnsi="宋体" w:cs="Arial" w:hint="eastAsia"/>
                  <w:sz w:val="24"/>
                  <w:szCs w:val="24"/>
                </w:rPr>
                <w:delText xml:space="preserve">nput </w:delText>
              </w:r>
              <w:r w:rsidDel="00E25D61">
                <w:rPr>
                  <w:rFonts w:ascii="宋体" w:hAnsi="宋体" w:cs="Arial"/>
                  <w:sz w:val="24"/>
                  <w:szCs w:val="24"/>
                </w:rPr>
                <w:delText>data weigth</w:delText>
              </w:r>
            </w:del>
          </w:p>
        </w:tc>
      </w:tr>
      <w:tr w:rsidR="00C329A0" w:rsidDel="00E25D61" w14:paraId="2EDC56AE" w14:textId="56F3141E" w:rsidTr="00D848C6">
        <w:trPr>
          <w:del w:id="94" w:author="min.wen" w:date="2018-10-16T18:16:00Z"/>
        </w:trPr>
        <w:tc>
          <w:tcPr>
            <w:tcW w:w="4188" w:type="dxa"/>
          </w:tcPr>
          <w:p w14:paraId="5079F419" w14:textId="03D44AC1" w:rsidR="00C329A0" w:rsidDel="00E25D61" w:rsidRDefault="00C329A0" w:rsidP="00F1660D">
            <w:pPr>
              <w:pStyle w:val="a1"/>
              <w:spacing w:line="360" w:lineRule="auto"/>
              <w:ind w:firstLine="0"/>
              <w:rPr>
                <w:del w:id="95" w:author="min.wen" w:date="2018-10-16T18:16:00Z"/>
                <w:rFonts w:ascii="宋体" w:hAnsi="宋体" w:cs="Arial"/>
                <w:sz w:val="24"/>
                <w:szCs w:val="24"/>
              </w:rPr>
            </w:pPr>
            <w:del w:id="96" w:author="min.wen" w:date="2018-10-16T18:16:00Z">
              <w:r w:rsidDel="00E25D61">
                <w:rPr>
                  <w:rFonts w:ascii="宋体" w:hAnsi="宋体" w:cs="Arial"/>
                  <w:sz w:val="24"/>
                  <w:szCs w:val="24"/>
                </w:rPr>
                <w:delText>c</w:delText>
              </w:r>
              <w:r w:rsidDel="00E25D61">
                <w:rPr>
                  <w:rFonts w:ascii="宋体" w:hAnsi="宋体" w:cs="Arial" w:hint="eastAsia"/>
                  <w:sz w:val="24"/>
                  <w:szCs w:val="24"/>
                </w:rPr>
                <w:delText>i</w:delText>
              </w:r>
            </w:del>
          </w:p>
        </w:tc>
        <w:tc>
          <w:tcPr>
            <w:tcW w:w="4192" w:type="dxa"/>
          </w:tcPr>
          <w:p w14:paraId="71965233" w14:textId="2EF70E79" w:rsidR="00C329A0" w:rsidDel="00E25D61" w:rsidRDefault="00C329A0" w:rsidP="00F1660D">
            <w:pPr>
              <w:pStyle w:val="a1"/>
              <w:spacing w:line="360" w:lineRule="auto"/>
              <w:ind w:firstLine="0"/>
              <w:rPr>
                <w:del w:id="97" w:author="min.wen" w:date="2018-10-16T18:16:00Z"/>
                <w:rFonts w:ascii="宋体" w:hAnsi="宋体" w:cs="Arial"/>
                <w:sz w:val="24"/>
                <w:szCs w:val="24"/>
              </w:rPr>
            </w:pPr>
            <w:del w:id="98" w:author="min.wen" w:date="2018-10-16T18:16:00Z">
              <w:r w:rsidDel="00E25D61">
                <w:rPr>
                  <w:rFonts w:ascii="宋体" w:hAnsi="宋体" w:cs="Arial"/>
                  <w:sz w:val="24"/>
                  <w:szCs w:val="24"/>
                </w:rPr>
                <w:delText>I</w:delText>
              </w:r>
              <w:r w:rsidDel="00E25D61">
                <w:rPr>
                  <w:rFonts w:ascii="宋体" w:hAnsi="宋体" w:cs="Arial" w:hint="eastAsia"/>
                  <w:sz w:val="24"/>
                  <w:szCs w:val="24"/>
                </w:rPr>
                <w:delText xml:space="preserve">nput </w:delText>
              </w:r>
              <w:r w:rsidDel="00E25D61">
                <w:rPr>
                  <w:rFonts w:ascii="宋体" w:hAnsi="宋体" w:cs="Arial"/>
                  <w:sz w:val="24"/>
                  <w:szCs w:val="24"/>
                </w:rPr>
                <w:delText>data channel</w:delText>
              </w:r>
            </w:del>
          </w:p>
        </w:tc>
      </w:tr>
      <w:tr w:rsidR="00C329A0" w:rsidDel="00E25D61" w14:paraId="38FABFF2" w14:textId="274767A1" w:rsidTr="00D848C6">
        <w:trPr>
          <w:del w:id="99" w:author="min.wen" w:date="2018-10-16T18:16:00Z"/>
        </w:trPr>
        <w:tc>
          <w:tcPr>
            <w:tcW w:w="4188" w:type="dxa"/>
          </w:tcPr>
          <w:p w14:paraId="55F61745" w14:textId="1035AAE0" w:rsidR="00C329A0" w:rsidDel="00E25D61" w:rsidRDefault="00C329A0" w:rsidP="00F1660D">
            <w:pPr>
              <w:pStyle w:val="a1"/>
              <w:spacing w:line="360" w:lineRule="auto"/>
              <w:ind w:firstLine="0"/>
              <w:rPr>
                <w:del w:id="100" w:author="min.wen" w:date="2018-10-16T18:16:00Z"/>
                <w:rFonts w:ascii="宋体" w:hAnsi="宋体" w:cs="Arial"/>
                <w:sz w:val="24"/>
                <w:szCs w:val="24"/>
              </w:rPr>
            </w:pPr>
            <w:del w:id="101" w:author="min.wen" w:date="2018-10-16T18:16:00Z">
              <w:r w:rsidDel="00E25D61">
                <w:rPr>
                  <w:rFonts w:ascii="宋体" w:hAnsi="宋体" w:cs="Arial"/>
                  <w:sz w:val="24"/>
                  <w:szCs w:val="24"/>
                </w:rPr>
                <w:delText>w</w:delText>
              </w:r>
              <w:r w:rsidDel="00E25D61">
                <w:rPr>
                  <w:rFonts w:ascii="宋体" w:hAnsi="宋体" w:cs="Arial" w:hint="eastAsia"/>
                  <w:sz w:val="24"/>
                  <w:szCs w:val="24"/>
                </w:rPr>
                <w:delText>k</w:delText>
              </w:r>
            </w:del>
          </w:p>
        </w:tc>
        <w:tc>
          <w:tcPr>
            <w:tcW w:w="4192" w:type="dxa"/>
          </w:tcPr>
          <w:p w14:paraId="5CE78589" w14:textId="5E84CA07" w:rsidR="00C329A0" w:rsidDel="00E25D61" w:rsidRDefault="00C329A0" w:rsidP="00F1660D">
            <w:pPr>
              <w:pStyle w:val="a1"/>
              <w:spacing w:line="360" w:lineRule="auto"/>
              <w:ind w:firstLine="0"/>
              <w:rPr>
                <w:del w:id="102" w:author="min.wen" w:date="2018-10-16T18:16:00Z"/>
                <w:rFonts w:ascii="宋体" w:hAnsi="宋体" w:cs="Arial"/>
                <w:sz w:val="24"/>
                <w:szCs w:val="24"/>
              </w:rPr>
            </w:pPr>
            <w:del w:id="103" w:author="min.wen" w:date="2018-10-16T18:16:00Z">
              <w:r w:rsidDel="00E25D61">
                <w:rPr>
                  <w:rFonts w:ascii="宋体" w:hAnsi="宋体" w:cs="Arial"/>
                  <w:sz w:val="24"/>
                  <w:szCs w:val="24"/>
                </w:rPr>
                <w:delText>kernel</w:delText>
              </w:r>
              <w:r w:rsidDel="00E25D61">
                <w:rPr>
                  <w:rFonts w:ascii="宋体" w:hAnsi="宋体" w:cs="Arial" w:hint="eastAsia"/>
                  <w:sz w:val="24"/>
                  <w:szCs w:val="24"/>
                </w:rPr>
                <w:delText xml:space="preserve"> </w:delText>
              </w:r>
              <w:r w:rsidDel="00E25D61">
                <w:rPr>
                  <w:rFonts w:ascii="宋体" w:hAnsi="宋体" w:cs="Arial"/>
                  <w:sz w:val="24"/>
                  <w:szCs w:val="24"/>
                </w:rPr>
                <w:delText>weight</w:delText>
              </w:r>
            </w:del>
          </w:p>
        </w:tc>
      </w:tr>
      <w:tr w:rsidR="00C329A0" w:rsidDel="00E25D61" w14:paraId="20405CBE" w14:textId="23768B0D" w:rsidTr="00D848C6">
        <w:trPr>
          <w:del w:id="104" w:author="min.wen" w:date="2018-10-16T18:16:00Z"/>
        </w:trPr>
        <w:tc>
          <w:tcPr>
            <w:tcW w:w="4188" w:type="dxa"/>
          </w:tcPr>
          <w:p w14:paraId="06A28554" w14:textId="6B32DA37" w:rsidR="00C329A0" w:rsidDel="00E25D61" w:rsidRDefault="00C329A0" w:rsidP="00F1660D">
            <w:pPr>
              <w:pStyle w:val="a1"/>
              <w:spacing w:line="360" w:lineRule="auto"/>
              <w:ind w:firstLine="0"/>
              <w:rPr>
                <w:del w:id="105" w:author="min.wen" w:date="2018-10-16T18:16:00Z"/>
                <w:rFonts w:ascii="宋体" w:hAnsi="宋体" w:cs="Arial"/>
                <w:sz w:val="24"/>
                <w:szCs w:val="24"/>
              </w:rPr>
            </w:pPr>
            <w:del w:id="106" w:author="min.wen" w:date="2018-10-16T18:16:00Z">
              <w:r w:rsidDel="00E25D61">
                <w:rPr>
                  <w:rFonts w:ascii="宋体" w:hAnsi="宋体" w:cs="Arial"/>
                  <w:sz w:val="24"/>
                  <w:szCs w:val="24"/>
                </w:rPr>
                <w:delText>c</w:delText>
              </w:r>
              <w:r w:rsidDel="00E25D61">
                <w:rPr>
                  <w:rFonts w:ascii="宋体" w:hAnsi="宋体" w:cs="Arial" w:hint="eastAsia"/>
                  <w:sz w:val="24"/>
                  <w:szCs w:val="24"/>
                </w:rPr>
                <w:delText>k</w:delText>
              </w:r>
            </w:del>
          </w:p>
        </w:tc>
        <w:tc>
          <w:tcPr>
            <w:tcW w:w="4192" w:type="dxa"/>
          </w:tcPr>
          <w:p w14:paraId="23E195E6" w14:textId="22EE1A60" w:rsidR="00C329A0" w:rsidDel="00E25D61" w:rsidRDefault="00C329A0" w:rsidP="00F1660D">
            <w:pPr>
              <w:pStyle w:val="a1"/>
              <w:spacing w:line="360" w:lineRule="auto"/>
              <w:ind w:firstLine="0"/>
              <w:rPr>
                <w:del w:id="107" w:author="min.wen" w:date="2018-10-16T18:16:00Z"/>
                <w:rFonts w:ascii="宋体" w:hAnsi="宋体" w:cs="Arial"/>
                <w:sz w:val="24"/>
                <w:szCs w:val="24"/>
              </w:rPr>
            </w:pPr>
            <w:del w:id="108" w:author="min.wen" w:date="2018-10-16T18:16:00Z">
              <w:r w:rsidDel="00E25D61">
                <w:rPr>
                  <w:rFonts w:ascii="宋体" w:hAnsi="宋体" w:cs="Arial"/>
                  <w:sz w:val="24"/>
                  <w:szCs w:val="24"/>
                </w:rPr>
                <w:delText>K</w:delText>
              </w:r>
              <w:r w:rsidDel="00E25D61">
                <w:rPr>
                  <w:rFonts w:ascii="宋体" w:hAnsi="宋体" w:cs="Arial" w:hint="eastAsia"/>
                  <w:sz w:val="24"/>
                  <w:szCs w:val="24"/>
                </w:rPr>
                <w:delText xml:space="preserve">ernel </w:delText>
              </w:r>
              <w:r w:rsidDel="00E25D61">
                <w:rPr>
                  <w:rFonts w:ascii="宋体" w:hAnsi="宋体" w:cs="Arial"/>
                  <w:sz w:val="24"/>
                  <w:szCs w:val="24"/>
                </w:rPr>
                <w:delText>channel</w:delText>
              </w:r>
            </w:del>
          </w:p>
        </w:tc>
      </w:tr>
      <w:tr w:rsidR="00C329A0" w:rsidDel="00E25D61" w14:paraId="1CE6D4FA" w14:textId="7BF17418" w:rsidTr="00D848C6">
        <w:trPr>
          <w:del w:id="109" w:author="min.wen" w:date="2018-10-16T18:16:00Z"/>
        </w:trPr>
        <w:tc>
          <w:tcPr>
            <w:tcW w:w="4188" w:type="dxa"/>
          </w:tcPr>
          <w:p w14:paraId="6032A3BD" w14:textId="32ED7CA9" w:rsidR="00C329A0" w:rsidDel="00E25D61" w:rsidRDefault="00C329A0" w:rsidP="00F1660D">
            <w:pPr>
              <w:pStyle w:val="a1"/>
              <w:spacing w:line="360" w:lineRule="auto"/>
              <w:ind w:firstLine="0"/>
              <w:rPr>
                <w:del w:id="110" w:author="min.wen" w:date="2018-10-16T18:16:00Z"/>
                <w:rFonts w:ascii="宋体" w:hAnsi="宋体" w:cs="Arial"/>
                <w:sz w:val="24"/>
                <w:szCs w:val="24"/>
              </w:rPr>
            </w:pPr>
            <w:del w:id="111" w:author="min.wen" w:date="2018-10-16T18:16:00Z">
              <w:r w:rsidDel="00E25D61">
                <w:rPr>
                  <w:rFonts w:ascii="宋体" w:hAnsi="宋体" w:cs="Arial"/>
                  <w:sz w:val="24"/>
                  <w:szCs w:val="24"/>
                </w:rPr>
                <w:delText>n</w:delText>
              </w:r>
              <w:r w:rsidDel="00E25D61">
                <w:rPr>
                  <w:rFonts w:ascii="宋体" w:hAnsi="宋体" w:cs="Arial" w:hint="eastAsia"/>
                  <w:sz w:val="24"/>
                  <w:szCs w:val="24"/>
                </w:rPr>
                <w:delText>k</w:delText>
              </w:r>
            </w:del>
          </w:p>
        </w:tc>
        <w:tc>
          <w:tcPr>
            <w:tcW w:w="4192" w:type="dxa"/>
          </w:tcPr>
          <w:p w14:paraId="11C064C7" w14:textId="4EDC7E98" w:rsidR="00C329A0" w:rsidDel="00E25D61" w:rsidRDefault="00C329A0" w:rsidP="00F1660D">
            <w:pPr>
              <w:pStyle w:val="a1"/>
              <w:spacing w:line="360" w:lineRule="auto"/>
              <w:ind w:firstLine="0"/>
              <w:rPr>
                <w:del w:id="112" w:author="min.wen" w:date="2018-10-16T18:16:00Z"/>
                <w:rFonts w:ascii="宋体" w:hAnsi="宋体" w:cs="Arial"/>
                <w:sz w:val="24"/>
                <w:szCs w:val="24"/>
              </w:rPr>
            </w:pPr>
            <w:del w:id="113" w:author="min.wen" w:date="2018-10-16T18:16:00Z">
              <w:r w:rsidDel="00E25D61">
                <w:rPr>
                  <w:rFonts w:ascii="宋体" w:hAnsi="宋体" w:cs="Arial" w:hint="eastAsia"/>
                  <w:sz w:val="24"/>
                  <w:szCs w:val="24"/>
                </w:rPr>
                <w:delText>Kernel number</w:delText>
              </w:r>
            </w:del>
          </w:p>
        </w:tc>
      </w:tr>
      <w:tr w:rsidR="00C329A0" w:rsidDel="00E25D61" w14:paraId="271C5779" w14:textId="17C6AC17" w:rsidTr="00D848C6">
        <w:trPr>
          <w:del w:id="114" w:author="min.wen" w:date="2018-10-16T18:16:00Z"/>
        </w:trPr>
        <w:tc>
          <w:tcPr>
            <w:tcW w:w="4188" w:type="dxa"/>
          </w:tcPr>
          <w:p w14:paraId="5E853483" w14:textId="3DA37A40" w:rsidR="00C329A0" w:rsidDel="00E25D61" w:rsidRDefault="00C329A0" w:rsidP="00F1660D">
            <w:pPr>
              <w:pStyle w:val="a1"/>
              <w:spacing w:line="360" w:lineRule="auto"/>
              <w:ind w:firstLine="0"/>
              <w:rPr>
                <w:del w:id="115" w:author="min.wen" w:date="2018-10-16T18:16:00Z"/>
                <w:rFonts w:ascii="宋体" w:hAnsi="宋体" w:cs="Arial"/>
                <w:sz w:val="24"/>
                <w:szCs w:val="24"/>
              </w:rPr>
            </w:pPr>
            <w:del w:id="116" w:author="min.wen" w:date="2018-10-16T18:16:00Z">
              <w:r w:rsidDel="00E25D61">
                <w:rPr>
                  <w:rFonts w:ascii="宋体" w:hAnsi="宋体" w:cs="Arial"/>
                  <w:sz w:val="24"/>
                  <w:szCs w:val="24"/>
                </w:rPr>
                <w:delText>h</w:delText>
              </w:r>
              <w:r w:rsidDel="00E25D61">
                <w:rPr>
                  <w:rFonts w:ascii="宋体" w:hAnsi="宋体" w:cs="Arial" w:hint="eastAsia"/>
                  <w:sz w:val="24"/>
                  <w:szCs w:val="24"/>
                </w:rPr>
                <w:delText>o</w:delText>
              </w:r>
            </w:del>
          </w:p>
        </w:tc>
        <w:tc>
          <w:tcPr>
            <w:tcW w:w="4192" w:type="dxa"/>
          </w:tcPr>
          <w:p w14:paraId="373C808C" w14:textId="62815C81" w:rsidR="00C329A0" w:rsidDel="00E25D61" w:rsidRDefault="00C329A0" w:rsidP="00F1660D">
            <w:pPr>
              <w:pStyle w:val="a1"/>
              <w:spacing w:line="360" w:lineRule="auto"/>
              <w:ind w:firstLine="0"/>
              <w:rPr>
                <w:del w:id="117" w:author="min.wen" w:date="2018-10-16T18:16:00Z"/>
                <w:rFonts w:ascii="宋体" w:hAnsi="宋体" w:cs="Arial"/>
                <w:sz w:val="24"/>
                <w:szCs w:val="24"/>
              </w:rPr>
            </w:pPr>
            <w:del w:id="118" w:author="min.wen" w:date="2018-10-16T18:16:00Z">
              <w:r w:rsidDel="00E25D61">
                <w:rPr>
                  <w:rFonts w:ascii="宋体" w:hAnsi="宋体" w:cs="Arial" w:hint="eastAsia"/>
                  <w:sz w:val="24"/>
                  <w:szCs w:val="24"/>
                </w:rPr>
                <w:delText>Output data height</w:delText>
              </w:r>
            </w:del>
          </w:p>
        </w:tc>
      </w:tr>
      <w:tr w:rsidR="00C329A0" w:rsidDel="00E25D61" w14:paraId="69775299" w14:textId="37F453DF" w:rsidTr="00D848C6">
        <w:trPr>
          <w:del w:id="119" w:author="min.wen" w:date="2018-10-16T18:16:00Z"/>
        </w:trPr>
        <w:tc>
          <w:tcPr>
            <w:tcW w:w="4188" w:type="dxa"/>
          </w:tcPr>
          <w:p w14:paraId="055483EB" w14:textId="656F9028" w:rsidR="00C329A0" w:rsidDel="00E25D61" w:rsidRDefault="00C329A0" w:rsidP="00F1660D">
            <w:pPr>
              <w:pStyle w:val="a1"/>
              <w:spacing w:line="360" w:lineRule="auto"/>
              <w:ind w:firstLine="0"/>
              <w:rPr>
                <w:del w:id="120" w:author="min.wen" w:date="2018-10-16T18:16:00Z"/>
                <w:rFonts w:ascii="宋体" w:hAnsi="宋体" w:cs="Arial"/>
                <w:sz w:val="24"/>
                <w:szCs w:val="24"/>
              </w:rPr>
            </w:pPr>
            <w:del w:id="121" w:author="min.wen" w:date="2018-10-16T18:16:00Z">
              <w:r w:rsidDel="00E25D61">
                <w:rPr>
                  <w:rFonts w:ascii="宋体" w:hAnsi="宋体" w:cs="Arial"/>
                  <w:sz w:val="24"/>
                  <w:szCs w:val="24"/>
                </w:rPr>
                <w:delText>w</w:delText>
              </w:r>
              <w:r w:rsidDel="00E25D61">
                <w:rPr>
                  <w:rFonts w:ascii="宋体" w:hAnsi="宋体" w:cs="Arial" w:hint="eastAsia"/>
                  <w:sz w:val="24"/>
                  <w:szCs w:val="24"/>
                </w:rPr>
                <w:delText>o</w:delText>
              </w:r>
            </w:del>
          </w:p>
        </w:tc>
        <w:tc>
          <w:tcPr>
            <w:tcW w:w="4192" w:type="dxa"/>
          </w:tcPr>
          <w:p w14:paraId="16558260" w14:textId="30DA0B68" w:rsidR="00C329A0" w:rsidDel="00E25D61" w:rsidRDefault="00C329A0" w:rsidP="00F1660D">
            <w:pPr>
              <w:pStyle w:val="a1"/>
              <w:spacing w:line="360" w:lineRule="auto"/>
              <w:ind w:firstLine="0"/>
              <w:rPr>
                <w:del w:id="122" w:author="min.wen" w:date="2018-10-16T18:16:00Z"/>
                <w:rFonts w:ascii="宋体" w:hAnsi="宋体" w:cs="Arial"/>
                <w:sz w:val="24"/>
                <w:szCs w:val="24"/>
              </w:rPr>
            </w:pPr>
            <w:del w:id="123" w:author="min.wen" w:date="2018-10-16T18:16:00Z">
              <w:r w:rsidDel="00E25D61">
                <w:rPr>
                  <w:rFonts w:ascii="宋体" w:hAnsi="宋体" w:cs="Arial" w:hint="eastAsia"/>
                  <w:sz w:val="24"/>
                  <w:szCs w:val="24"/>
                </w:rPr>
                <w:delText>Output data weight</w:delText>
              </w:r>
            </w:del>
          </w:p>
        </w:tc>
      </w:tr>
      <w:tr w:rsidR="00C329A0" w:rsidDel="00E25D61" w14:paraId="71678370" w14:textId="4459D4C1" w:rsidTr="00D848C6">
        <w:trPr>
          <w:del w:id="124" w:author="min.wen" w:date="2018-10-16T18:16:00Z"/>
        </w:trPr>
        <w:tc>
          <w:tcPr>
            <w:tcW w:w="4188" w:type="dxa"/>
          </w:tcPr>
          <w:p w14:paraId="21A89A7D" w14:textId="15DA1FC0" w:rsidR="00C329A0" w:rsidDel="00E25D61" w:rsidRDefault="00C329A0" w:rsidP="00F1660D">
            <w:pPr>
              <w:pStyle w:val="a1"/>
              <w:spacing w:line="360" w:lineRule="auto"/>
              <w:ind w:firstLine="0"/>
              <w:rPr>
                <w:del w:id="125" w:author="min.wen" w:date="2018-10-16T18:16:00Z"/>
                <w:rFonts w:ascii="宋体" w:hAnsi="宋体" w:cs="Arial"/>
                <w:sz w:val="24"/>
                <w:szCs w:val="24"/>
              </w:rPr>
            </w:pPr>
            <w:del w:id="126" w:author="min.wen" w:date="2018-10-16T18:16:00Z">
              <w:r w:rsidDel="00E25D61">
                <w:rPr>
                  <w:rFonts w:ascii="宋体" w:hAnsi="宋体" w:cs="Arial" w:hint="eastAsia"/>
                  <w:sz w:val="24"/>
                  <w:szCs w:val="24"/>
                </w:rPr>
                <w:delText>co</w:delText>
              </w:r>
            </w:del>
          </w:p>
        </w:tc>
        <w:tc>
          <w:tcPr>
            <w:tcW w:w="4192" w:type="dxa"/>
          </w:tcPr>
          <w:p w14:paraId="5C3B7E42" w14:textId="747840C6" w:rsidR="00C329A0" w:rsidDel="00E25D61" w:rsidRDefault="00C329A0" w:rsidP="00F1660D">
            <w:pPr>
              <w:pStyle w:val="a1"/>
              <w:spacing w:line="360" w:lineRule="auto"/>
              <w:ind w:firstLine="0"/>
              <w:rPr>
                <w:del w:id="127" w:author="min.wen" w:date="2018-10-16T18:16:00Z"/>
                <w:rFonts w:ascii="宋体" w:hAnsi="宋体" w:cs="Arial"/>
                <w:sz w:val="24"/>
                <w:szCs w:val="24"/>
              </w:rPr>
            </w:pPr>
            <w:del w:id="128" w:author="min.wen" w:date="2018-10-16T18:16:00Z">
              <w:r w:rsidDel="00E25D61">
                <w:rPr>
                  <w:rFonts w:ascii="宋体" w:hAnsi="宋体" w:cs="Arial" w:hint="eastAsia"/>
                  <w:sz w:val="24"/>
                  <w:szCs w:val="24"/>
                </w:rPr>
                <w:delText>Output data channel</w:delText>
              </w:r>
            </w:del>
          </w:p>
        </w:tc>
      </w:tr>
    </w:tbl>
    <w:p w14:paraId="2B2A5B3F" w14:textId="193E9CDF" w:rsidR="00C329A0" w:rsidDel="00D848C6" w:rsidRDefault="00C329A0" w:rsidP="005132B4">
      <w:pPr>
        <w:pStyle w:val="1"/>
        <w:rPr>
          <w:del w:id="129" w:author="min.wen" w:date="2018-10-16T18:16:00Z"/>
          <w:noProof/>
        </w:rPr>
      </w:pPr>
    </w:p>
    <w:p w14:paraId="7E3BF328" w14:textId="77777777" w:rsidR="00D848C6" w:rsidRPr="00D848C6" w:rsidRDefault="00D848C6" w:rsidP="00D848C6">
      <w:pPr>
        <w:pStyle w:val="a1"/>
        <w:rPr>
          <w:ins w:id="130" w:author="min.wen" w:date="2018-10-16T18:16:00Z"/>
          <w:rFonts w:hint="eastAsia"/>
          <w:rPrChange w:id="131" w:author="min.wen" w:date="2018-10-16T18:16:00Z">
            <w:rPr>
              <w:ins w:id="132" w:author="min.wen" w:date="2018-10-16T18:16:00Z"/>
              <w:rFonts w:ascii="宋体" w:hAnsi="宋体" w:cs="Arial"/>
              <w:sz w:val="24"/>
              <w:szCs w:val="24"/>
            </w:rPr>
          </w:rPrChange>
        </w:rPr>
        <w:pPrChange w:id="133" w:author="min.wen" w:date="2018-10-16T18:16:00Z">
          <w:pPr>
            <w:pStyle w:val="a1"/>
            <w:spacing w:line="360" w:lineRule="auto"/>
          </w:pPr>
        </w:pPrChange>
      </w:pPr>
    </w:p>
    <w:p w14:paraId="0424BED0" w14:textId="77777777" w:rsidR="00CA1C17" w:rsidRDefault="00D848C6" w:rsidP="00087A8C">
      <w:pPr>
        <w:pStyle w:val="1"/>
        <w:rPr>
          <w:ins w:id="134" w:author="min.wen" w:date="2018-10-16T18:22:00Z"/>
          <w:noProof/>
        </w:rPr>
      </w:pPr>
      <w:ins w:id="135" w:author="min.wen" w:date="2018-10-16T18:17:00Z">
        <w:r>
          <w:rPr>
            <w:noProof/>
          </w:rPr>
          <w:t xml:space="preserve">ZCU106 </w:t>
        </w:r>
      </w:ins>
      <w:ins w:id="136" w:author="min.wen" w:date="2018-10-16T18:16:00Z">
        <w:r>
          <w:rPr>
            <w:noProof/>
          </w:rPr>
          <w:t>Ev Device Feature Summary</w:t>
        </w:r>
      </w:ins>
    </w:p>
    <w:p w14:paraId="77653726" w14:textId="0EC201C3" w:rsidR="0033701F" w:rsidRDefault="0033701F" w:rsidP="00535E3A">
      <w:pPr>
        <w:pStyle w:val="2"/>
        <w:rPr>
          <w:ins w:id="137" w:author="min.wen" w:date="2018-10-18T14:54:00Z"/>
        </w:rPr>
        <w:pPrChange w:id="138" w:author="min.wen" w:date="2018-10-18T17:11:00Z">
          <w:pPr>
            <w:pStyle w:val="1"/>
          </w:pPr>
        </w:pPrChange>
      </w:pPr>
      <w:ins w:id="139" w:author="min.wen" w:date="2018-10-16T18:22:00Z">
        <w:r w:rsidRPr="0033701F">
          <w:t>O</w:t>
        </w:r>
        <w:r w:rsidRPr="0033701F">
          <w:rPr>
            <w:rFonts w:hint="eastAsia"/>
          </w:rPr>
          <w:t>verview</w:t>
        </w:r>
      </w:ins>
    </w:p>
    <w:p w14:paraId="3D5CB3AC" w14:textId="4D33B73E" w:rsidR="006A1D15" w:rsidRPr="006A1D15" w:rsidRDefault="006E20BC" w:rsidP="006A1D15">
      <w:pPr>
        <w:pStyle w:val="a1"/>
        <w:rPr>
          <w:ins w:id="140" w:author="min.wen" w:date="2018-10-17T09:07:00Z"/>
          <w:rFonts w:hint="eastAsia"/>
        </w:rPr>
        <w:pPrChange w:id="141" w:author="min.wen" w:date="2018-10-18T14:54:00Z">
          <w:pPr>
            <w:pStyle w:val="1"/>
          </w:pPr>
        </w:pPrChange>
      </w:pPr>
      <w:ins w:id="142" w:author="min.wen" w:date="2018-10-18T14:54:00Z">
        <w:r>
          <w:t>FPGA:</w:t>
        </w:r>
        <w:r w:rsidR="006A1D15" w:rsidRPr="006A1D15">
          <w:t>XCZU7EV-2FFVC1156</w:t>
        </w:r>
      </w:ins>
    </w:p>
    <w:p w14:paraId="3297FA28" w14:textId="18204F53" w:rsidR="008013B6" w:rsidRDefault="008013B6" w:rsidP="008013B6">
      <w:pPr>
        <w:pStyle w:val="a1"/>
        <w:rPr>
          <w:ins w:id="143" w:author="min.wen" w:date="2018-10-17T10:57:00Z"/>
        </w:rPr>
        <w:pPrChange w:id="144" w:author="min.wen" w:date="2018-10-17T09:07:00Z">
          <w:pPr>
            <w:pStyle w:val="1"/>
          </w:pPr>
        </w:pPrChange>
      </w:pPr>
      <w:ins w:id="145" w:author="min.wen" w:date="2018-10-17T09:07:00Z">
        <w:r>
          <w:rPr>
            <w:noProof/>
          </w:rPr>
          <w:drawing>
            <wp:inline distT="0" distB="0" distL="0" distR="0" wp14:anchorId="2A8FD20F" wp14:editId="7737B47C">
              <wp:extent cx="4960937" cy="1343415"/>
              <wp:effectExtent l="0" t="0" r="0" b="9525"/>
              <wp:docPr id="4" name="图片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70752" cy="134607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D11CBD0" w14:textId="24E952B2" w:rsidR="00C060DD" w:rsidRPr="008013B6" w:rsidRDefault="00C060DD" w:rsidP="008013B6">
      <w:pPr>
        <w:pStyle w:val="a1"/>
        <w:rPr>
          <w:ins w:id="146" w:author="min.wen" w:date="2018-10-16T18:22:00Z"/>
          <w:rFonts w:hint="eastAsia"/>
        </w:rPr>
        <w:pPrChange w:id="147" w:author="min.wen" w:date="2018-10-17T09:07:00Z">
          <w:pPr>
            <w:pStyle w:val="1"/>
          </w:pPr>
        </w:pPrChange>
      </w:pPr>
      <w:ins w:id="148" w:author="min.wen" w:date="2018-10-17T10:57:00Z">
        <w:r>
          <w:rPr>
            <w:noProof/>
          </w:rPr>
          <w:drawing>
            <wp:inline distT="0" distB="0" distL="0" distR="0" wp14:anchorId="26163888" wp14:editId="4706E742">
              <wp:extent cx="5327650" cy="987425"/>
              <wp:effectExtent l="0" t="0" r="6350" b="3175"/>
              <wp:docPr id="13" name="图片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27650" cy="9874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934A1E9" w14:textId="295810A2" w:rsidR="00F0338C" w:rsidRDefault="008013B6" w:rsidP="00F0338C">
      <w:pPr>
        <w:pStyle w:val="a1"/>
        <w:rPr>
          <w:ins w:id="149" w:author="min.wen" w:date="2018-10-17T09:22:00Z"/>
        </w:rPr>
        <w:pPrChange w:id="150" w:author="min.wen" w:date="2018-10-16T18:22:00Z">
          <w:pPr>
            <w:pStyle w:val="1"/>
          </w:pPr>
        </w:pPrChange>
      </w:pPr>
      <w:ins w:id="151" w:author="min.wen" w:date="2018-10-17T09:07:00Z">
        <w:r>
          <w:rPr>
            <w:noProof/>
          </w:rPr>
          <w:lastRenderedPageBreak/>
          <w:drawing>
            <wp:inline distT="0" distB="0" distL="0" distR="0" wp14:anchorId="3282D771" wp14:editId="58F682D9">
              <wp:extent cx="5327650" cy="3332480"/>
              <wp:effectExtent l="0" t="0" r="6350" b="1270"/>
              <wp:docPr id="1" name="图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27650" cy="33324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3FE3965" w14:textId="30AA3285" w:rsidR="0017590F" w:rsidRDefault="0017590F" w:rsidP="00F0338C">
      <w:pPr>
        <w:pStyle w:val="a1"/>
        <w:rPr>
          <w:ins w:id="152" w:author="min.wen" w:date="2018-10-17T09:22:00Z"/>
          <w:rFonts w:hint="eastAsia"/>
        </w:rPr>
        <w:pPrChange w:id="153" w:author="min.wen" w:date="2018-10-16T18:22:00Z">
          <w:pPr>
            <w:pStyle w:val="1"/>
          </w:pPr>
        </w:pPrChange>
      </w:pPr>
      <w:ins w:id="154" w:author="min.wen" w:date="2018-10-17T09:22:00Z">
        <w:r>
          <w:t>T</w:t>
        </w:r>
        <w:r w:rsidRPr="0017590F">
          <w:t>he ZCU106 board block diagram is shown in Figure 1-1.</w:t>
        </w:r>
      </w:ins>
    </w:p>
    <w:p w14:paraId="24135703" w14:textId="4CC8EA91" w:rsidR="0017590F" w:rsidRDefault="0017590F" w:rsidP="00F0338C">
      <w:pPr>
        <w:pStyle w:val="a1"/>
        <w:rPr>
          <w:ins w:id="155" w:author="min.wen" w:date="2018-10-17T09:25:00Z"/>
        </w:rPr>
        <w:pPrChange w:id="156" w:author="min.wen" w:date="2018-10-16T18:22:00Z">
          <w:pPr>
            <w:pStyle w:val="1"/>
          </w:pPr>
        </w:pPrChange>
      </w:pPr>
      <w:ins w:id="157" w:author="min.wen" w:date="2018-10-17T09:22:00Z">
        <w:r>
          <w:rPr>
            <w:noProof/>
          </w:rPr>
          <w:drawing>
            <wp:inline distT="0" distB="0" distL="0" distR="0" wp14:anchorId="52DBA041" wp14:editId="6F56AA6E">
              <wp:extent cx="5327650" cy="4005580"/>
              <wp:effectExtent l="0" t="0" r="6350" b="0"/>
              <wp:docPr id="5" name="图片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27650" cy="40055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6F16E96" w14:textId="60D10A8E" w:rsidR="0017590F" w:rsidRDefault="0017590F" w:rsidP="00F0338C">
      <w:pPr>
        <w:pStyle w:val="a1"/>
        <w:rPr>
          <w:ins w:id="158" w:author="min.wen" w:date="2018-10-17T16:54:00Z"/>
        </w:rPr>
        <w:pPrChange w:id="159" w:author="min.wen" w:date="2018-10-16T18:22:00Z">
          <w:pPr>
            <w:pStyle w:val="1"/>
          </w:pPr>
        </w:pPrChange>
      </w:pPr>
    </w:p>
    <w:p w14:paraId="394A79C4" w14:textId="7D5702A3" w:rsidR="00E060E7" w:rsidRPr="00F0338C" w:rsidRDefault="00E060E7" w:rsidP="00F0338C">
      <w:pPr>
        <w:pStyle w:val="a1"/>
        <w:rPr>
          <w:ins w:id="160" w:author="min.wen" w:date="2018-10-16T18:17:00Z"/>
          <w:rFonts w:hint="eastAsia"/>
          <w:rPrChange w:id="161" w:author="min.wen" w:date="2018-10-16T18:22:00Z">
            <w:rPr>
              <w:ins w:id="162" w:author="min.wen" w:date="2018-10-16T18:17:00Z"/>
              <w:noProof/>
            </w:rPr>
          </w:rPrChange>
        </w:rPr>
        <w:pPrChange w:id="163" w:author="min.wen" w:date="2018-10-16T18:22:00Z">
          <w:pPr>
            <w:pStyle w:val="1"/>
          </w:pPr>
        </w:pPrChange>
      </w:pPr>
      <w:ins w:id="164" w:author="min.wen" w:date="2018-10-17T16:54:00Z">
        <w:r>
          <w:rPr>
            <w:noProof/>
          </w:rPr>
          <w:lastRenderedPageBreak/>
          <w:drawing>
            <wp:inline distT="0" distB="0" distL="0" distR="0" wp14:anchorId="0E0D240C" wp14:editId="6B204EDA">
              <wp:extent cx="5400040" cy="6677025"/>
              <wp:effectExtent l="0" t="0" r="0" b="9525"/>
              <wp:docPr id="22" name="图片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66770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43774B4" w14:textId="77777777" w:rsidR="00CA1C17" w:rsidRDefault="00CA1C17" w:rsidP="00535E3A">
      <w:pPr>
        <w:pStyle w:val="2"/>
        <w:rPr>
          <w:ins w:id="165" w:author="min.wen" w:date="2018-10-17T16:54:00Z"/>
        </w:rPr>
        <w:pPrChange w:id="166" w:author="min.wen" w:date="2018-10-18T17:11:00Z">
          <w:pPr>
            <w:pStyle w:val="1"/>
          </w:pPr>
        </w:pPrChange>
      </w:pPr>
      <w:ins w:id="167" w:author="min.wen" w:date="2018-10-16T18:17:00Z">
        <w:r w:rsidRPr="0033701F">
          <w:t>PS</w:t>
        </w:r>
      </w:ins>
    </w:p>
    <w:p w14:paraId="532D10D0" w14:textId="77777777" w:rsidR="00E060E7" w:rsidRPr="00E060E7" w:rsidRDefault="00E060E7" w:rsidP="00E060E7">
      <w:pPr>
        <w:pStyle w:val="a1"/>
        <w:rPr>
          <w:ins w:id="168" w:author="min.wen" w:date="2018-10-17T09:20:00Z"/>
          <w:rFonts w:hint="eastAsia"/>
        </w:rPr>
        <w:pPrChange w:id="169" w:author="min.wen" w:date="2018-10-17T16:54:00Z">
          <w:pPr>
            <w:pStyle w:val="1"/>
          </w:pPr>
        </w:pPrChange>
      </w:pPr>
    </w:p>
    <w:p w14:paraId="58E7ADF6" w14:textId="3425FF80" w:rsidR="0017590F" w:rsidRDefault="00C060DD" w:rsidP="0017590F">
      <w:pPr>
        <w:pStyle w:val="a1"/>
        <w:rPr>
          <w:ins w:id="170" w:author="min.wen" w:date="2018-10-17T10:53:00Z"/>
        </w:rPr>
        <w:pPrChange w:id="171" w:author="min.wen" w:date="2018-10-17T09:20:00Z">
          <w:pPr>
            <w:pStyle w:val="1"/>
          </w:pPr>
        </w:pPrChange>
      </w:pPr>
      <w:ins w:id="172" w:author="min.wen" w:date="2018-10-17T10:53:00Z">
        <w:r>
          <w:rPr>
            <w:noProof/>
          </w:rPr>
          <w:lastRenderedPageBreak/>
          <w:drawing>
            <wp:inline distT="0" distB="0" distL="0" distR="0" wp14:anchorId="30C79BC1" wp14:editId="24FB14EC">
              <wp:extent cx="5327650" cy="4147185"/>
              <wp:effectExtent l="0" t="0" r="6350" b="5715"/>
              <wp:docPr id="10" name="图片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27650" cy="41471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5CC1DDB" w14:textId="19161CC7" w:rsidR="00C060DD" w:rsidRPr="0017590F" w:rsidRDefault="00C060DD" w:rsidP="0017590F">
      <w:pPr>
        <w:pStyle w:val="a1"/>
        <w:rPr>
          <w:ins w:id="173" w:author="min.wen" w:date="2018-10-16T18:17:00Z"/>
          <w:rFonts w:hint="eastAsia"/>
        </w:rPr>
        <w:pPrChange w:id="174" w:author="min.wen" w:date="2018-10-17T09:20:00Z">
          <w:pPr>
            <w:pStyle w:val="1"/>
          </w:pPr>
        </w:pPrChange>
      </w:pPr>
      <w:ins w:id="175" w:author="min.wen" w:date="2018-10-17T10:53:00Z">
        <w:r>
          <w:rPr>
            <w:noProof/>
          </w:rPr>
          <w:lastRenderedPageBreak/>
          <w:drawing>
            <wp:inline distT="0" distB="0" distL="0" distR="0" wp14:anchorId="005ACE65" wp14:editId="612EF9A7">
              <wp:extent cx="5327650" cy="6562725"/>
              <wp:effectExtent l="0" t="0" r="6350" b="9525"/>
              <wp:docPr id="11" name="图片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27650" cy="65627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85DE93B" w14:textId="77777777" w:rsidR="00CA1C17" w:rsidRDefault="00CA1C17" w:rsidP="00535E3A">
      <w:pPr>
        <w:pStyle w:val="2"/>
        <w:rPr>
          <w:ins w:id="176" w:author="min.wen" w:date="2018-10-17T14:29:00Z"/>
        </w:rPr>
        <w:pPrChange w:id="177" w:author="min.wen" w:date="2018-10-18T17:11:00Z">
          <w:pPr>
            <w:pStyle w:val="1"/>
          </w:pPr>
        </w:pPrChange>
      </w:pPr>
      <w:ins w:id="178" w:author="min.wen" w:date="2018-10-16T18:17:00Z">
        <w:r w:rsidRPr="0033701F">
          <w:t>PL</w:t>
        </w:r>
      </w:ins>
    </w:p>
    <w:p w14:paraId="5FBBB488" w14:textId="798DE816" w:rsidR="003C2107" w:rsidRPr="003C2107" w:rsidRDefault="003C2107" w:rsidP="003C2107">
      <w:pPr>
        <w:pStyle w:val="a1"/>
        <w:rPr>
          <w:ins w:id="179" w:author="min.wen" w:date="2018-10-17T14:28:00Z"/>
          <w:rFonts w:hint="eastAsia"/>
        </w:rPr>
        <w:pPrChange w:id="180" w:author="min.wen" w:date="2018-10-17T14:29:00Z">
          <w:pPr>
            <w:pStyle w:val="1"/>
          </w:pPr>
        </w:pPrChange>
      </w:pPr>
      <w:ins w:id="181" w:author="min.wen" w:date="2018-10-17T14:29:00Z">
        <w:r>
          <w:rPr>
            <w:noProof/>
          </w:rPr>
          <w:lastRenderedPageBreak/>
          <w:drawing>
            <wp:inline distT="0" distB="0" distL="0" distR="0" wp14:anchorId="540D8881" wp14:editId="263AA816">
              <wp:extent cx="5327650" cy="4287520"/>
              <wp:effectExtent l="0" t="0" r="6350" b="0"/>
              <wp:docPr id="12" name="图片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27650" cy="42875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595D782" w14:textId="06380D89" w:rsidR="003C2107" w:rsidRDefault="003C2107" w:rsidP="00535E3A">
      <w:pPr>
        <w:pStyle w:val="2"/>
        <w:rPr>
          <w:ins w:id="182" w:author="min.wen" w:date="2018-10-17T14:28:00Z"/>
        </w:rPr>
        <w:pPrChange w:id="183" w:author="min.wen" w:date="2018-10-18T17:11:00Z">
          <w:pPr>
            <w:pStyle w:val="1"/>
          </w:pPr>
        </w:pPrChange>
      </w:pPr>
      <w:ins w:id="184" w:author="min.wen" w:date="2018-10-17T14:28:00Z">
        <w:r>
          <w:rPr>
            <w:rFonts w:hint="eastAsia"/>
          </w:rPr>
          <w:t>PS-PL I</w:t>
        </w:r>
        <w:r>
          <w:t>nterface</w:t>
        </w:r>
      </w:ins>
    </w:p>
    <w:p w14:paraId="2253DC52" w14:textId="158247AE" w:rsidR="003C2107" w:rsidRPr="003C2107" w:rsidRDefault="003C2107" w:rsidP="003C2107">
      <w:pPr>
        <w:pStyle w:val="a1"/>
        <w:rPr>
          <w:ins w:id="185" w:author="min.wen" w:date="2018-10-16T18:18:00Z"/>
          <w:rFonts w:hint="eastAsia"/>
        </w:rPr>
        <w:pPrChange w:id="186" w:author="min.wen" w:date="2018-10-17T14:28:00Z">
          <w:pPr>
            <w:pStyle w:val="1"/>
          </w:pPr>
        </w:pPrChange>
      </w:pPr>
      <w:ins w:id="187" w:author="min.wen" w:date="2018-10-17T14:28:00Z">
        <w:r>
          <w:rPr>
            <w:noProof/>
          </w:rPr>
          <w:drawing>
            <wp:inline distT="0" distB="0" distL="0" distR="0" wp14:anchorId="42049A14" wp14:editId="510B48B6">
              <wp:extent cx="5400040" cy="3347085"/>
              <wp:effectExtent l="0" t="0" r="0" b="5715"/>
              <wp:docPr id="15" name="图片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33470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126F3DC" w14:textId="03EB5017" w:rsidR="00CA1C17" w:rsidRDefault="00CA1C17" w:rsidP="00CA1C17">
      <w:pPr>
        <w:pStyle w:val="a1"/>
        <w:rPr>
          <w:ins w:id="188" w:author="min.wen" w:date="2018-10-16T18:19:00Z"/>
        </w:rPr>
        <w:pPrChange w:id="189" w:author="min.wen" w:date="2018-10-16T18:18:00Z">
          <w:pPr>
            <w:pStyle w:val="1"/>
          </w:pPr>
        </w:pPrChange>
      </w:pPr>
    </w:p>
    <w:p w14:paraId="2D4523A2" w14:textId="24BD577D" w:rsidR="00CA1C17" w:rsidRDefault="00CA1C17" w:rsidP="00087A8C">
      <w:pPr>
        <w:pStyle w:val="1"/>
        <w:rPr>
          <w:ins w:id="190" w:author="min.wen" w:date="2018-10-18T11:18:00Z"/>
        </w:rPr>
      </w:pPr>
      <w:ins w:id="191" w:author="min.wen" w:date="2018-10-16T18:20:00Z">
        <w:r>
          <w:rPr>
            <w:rFonts w:hint="eastAsia"/>
          </w:rPr>
          <w:lastRenderedPageBreak/>
          <w:t>主要</w:t>
        </w:r>
      </w:ins>
      <w:ins w:id="192" w:author="min.wen" w:date="2018-10-16T18:19:00Z">
        <w:r>
          <w:rPr>
            <w:rFonts w:hint="eastAsia"/>
          </w:rPr>
          <w:t>逻辑</w:t>
        </w:r>
        <w:r>
          <w:t>资源</w:t>
        </w:r>
      </w:ins>
    </w:p>
    <w:p w14:paraId="3182ECCB" w14:textId="79E15382" w:rsidR="002502A1" w:rsidRDefault="002502A1" w:rsidP="00535E3A">
      <w:pPr>
        <w:pStyle w:val="2"/>
        <w:rPr>
          <w:ins w:id="193" w:author="min.wen" w:date="2018-10-18T11:18:00Z"/>
        </w:rPr>
        <w:pPrChange w:id="194" w:author="min.wen" w:date="2018-10-18T17:11:00Z">
          <w:pPr>
            <w:pStyle w:val="1"/>
          </w:pPr>
        </w:pPrChange>
      </w:pPr>
      <w:ins w:id="195" w:author="min.wen" w:date="2018-10-18T11:18:00Z">
        <w:r>
          <w:rPr>
            <w:rFonts w:hint="eastAsia"/>
          </w:rPr>
          <w:t>C</w:t>
        </w:r>
        <w:r>
          <w:t>LB</w:t>
        </w:r>
      </w:ins>
    </w:p>
    <w:p w14:paraId="64E9BC96" w14:textId="078B7528" w:rsidR="002502A1" w:rsidRDefault="002502A1" w:rsidP="002502A1">
      <w:pPr>
        <w:pStyle w:val="a1"/>
        <w:rPr>
          <w:ins w:id="196" w:author="min.wen" w:date="2018-10-18T11:21:00Z"/>
        </w:rPr>
        <w:pPrChange w:id="197" w:author="min.wen" w:date="2018-10-18T11:18:00Z">
          <w:pPr>
            <w:pStyle w:val="1"/>
          </w:pPr>
        </w:pPrChange>
      </w:pPr>
      <w:ins w:id="198" w:author="min.wen" w:date="2018-10-18T11:21:00Z">
        <w:r>
          <w:rPr>
            <w:noProof/>
          </w:rPr>
          <w:drawing>
            <wp:inline distT="0" distB="0" distL="0" distR="0" wp14:anchorId="0C1A2633" wp14:editId="300DE53C">
              <wp:extent cx="5400040" cy="1987550"/>
              <wp:effectExtent l="0" t="0" r="0" b="0"/>
              <wp:docPr id="29" name="图片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19875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A13B0DA" w14:textId="2A0A2003" w:rsidR="002502A1" w:rsidRPr="002502A1" w:rsidRDefault="002502A1" w:rsidP="002502A1">
      <w:pPr>
        <w:pStyle w:val="a1"/>
        <w:rPr>
          <w:ins w:id="199" w:author="min.wen" w:date="2018-10-16T18:20:00Z"/>
          <w:rFonts w:hint="eastAsia"/>
        </w:rPr>
        <w:pPrChange w:id="200" w:author="min.wen" w:date="2018-10-18T11:18:00Z">
          <w:pPr>
            <w:pStyle w:val="1"/>
          </w:pPr>
        </w:pPrChange>
      </w:pPr>
      <w:ins w:id="201" w:author="min.wen" w:date="2018-10-18T11:21:00Z">
        <w:r>
          <w:rPr>
            <w:noProof/>
          </w:rPr>
          <w:drawing>
            <wp:inline distT="0" distB="0" distL="0" distR="0" wp14:anchorId="617AEE5A" wp14:editId="0DB37B04">
              <wp:extent cx="5400040" cy="1068070"/>
              <wp:effectExtent l="0" t="0" r="0" b="0"/>
              <wp:docPr id="30" name="图片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10680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7386AD0" w14:textId="5782AAE1" w:rsidR="00CA1C17" w:rsidRDefault="00CA1C17" w:rsidP="00535E3A">
      <w:pPr>
        <w:pStyle w:val="2"/>
        <w:rPr>
          <w:ins w:id="202" w:author="min.wen" w:date="2018-10-18T11:54:00Z"/>
        </w:rPr>
        <w:pPrChange w:id="203" w:author="min.wen" w:date="2018-10-18T17:11:00Z">
          <w:pPr>
            <w:pStyle w:val="1"/>
          </w:pPr>
        </w:pPrChange>
      </w:pPr>
      <w:ins w:id="204" w:author="min.wen" w:date="2018-10-16T18:20:00Z">
        <w:r w:rsidRPr="00CA1C17">
          <w:rPr>
            <w:rFonts w:hint="eastAsia"/>
          </w:rPr>
          <w:t>Clock</w:t>
        </w:r>
      </w:ins>
    </w:p>
    <w:p w14:paraId="7BA5CA18" w14:textId="0F22C84E" w:rsidR="00824089" w:rsidRDefault="00824089" w:rsidP="00824089">
      <w:pPr>
        <w:pStyle w:val="a1"/>
        <w:rPr>
          <w:ins w:id="205" w:author="min.wen" w:date="2018-10-18T12:17:00Z"/>
          <w:rFonts w:hint="eastAsia"/>
        </w:rPr>
        <w:pPrChange w:id="206" w:author="min.wen" w:date="2018-10-18T11:54:00Z">
          <w:pPr>
            <w:pStyle w:val="1"/>
          </w:pPr>
        </w:pPrChange>
      </w:pPr>
      <w:ins w:id="207" w:author="min.wen" w:date="2018-10-18T11:54:00Z">
        <w:r>
          <w:rPr>
            <w:rFonts w:hint="eastAsia"/>
          </w:rPr>
          <w:t>外部全局</w:t>
        </w:r>
        <w:r>
          <w:t>时钟进去</w:t>
        </w:r>
        <w:r>
          <w:t>fpga</w:t>
        </w:r>
        <w:r>
          <w:rPr>
            <w:rFonts w:hint="eastAsia"/>
          </w:rPr>
          <w:t>需要</w:t>
        </w:r>
        <w:r>
          <w:t>走</w:t>
        </w:r>
        <w:r>
          <w:rPr>
            <w:rFonts w:hint="eastAsia"/>
          </w:rPr>
          <w:t>GC</w:t>
        </w:r>
        <w:r>
          <w:rPr>
            <w:rFonts w:hint="eastAsia"/>
          </w:rPr>
          <w:t>管脚</w:t>
        </w:r>
      </w:ins>
      <w:ins w:id="208" w:author="min.wen" w:date="2018-10-18T12:19:00Z">
        <w:r w:rsidR="00EE1CBE">
          <w:rPr>
            <w:rFonts w:hint="eastAsia"/>
          </w:rPr>
          <w:t>。共</w:t>
        </w:r>
        <w:r w:rsidR="00EE1CBE">
          <w:rPr>
            <w:rFonts w:hint="eastAsia"/>
          </w:rPr>
          <w:t>8</w:t>
        </w:r>
        <w:r w:rsidR="00EE1CBE">
          <w:rPr>
            <w:rFonts w:hint="eastAsia"/>
          </w:rPr>
          <w:t>个</w:t>
        </w:r>
        <w:r w:rsidR="00EE1CBE">
          <w:rPr>
            <w:rFonts w:hint="eastAsia"/>
          </w:rPr>
          <w:t>CMT</w:t>
        </w:r>
      </w:ins>
    </w:p>
    <w:p w14:paraId="725C39A5" w14:textId="22C48BBC" w:rsidR="00EE1CBE" w:rsidRDefault="00EE1CBE" w:rsidP="00824089">
      <w:pPr>
        <w:pStyle w:val="a1"/>
        <w:rPr>
          <w:ins w:id="209" w:author="min.wen" w:date="2018-10-18T12:18:00Z"/>
        </w:rPr>
        <w:pPrChange w:id="210" w:author="min.wen" w:date="2018-10-18T11:54:00Z">
          <w:pPr>
            <w:pStyle w:val="1"/>
          </w:pPr>
        </w:pPrChange>
      </w:pPr>
      <w:ins w:id="211" w:author="min.wen" w:date="2018-10-18T12:17:00Z">
        <w:r>
          <w:rPr>
            <w:noProof/>
          </w:rPr>
          <w:drawing>
            <wp:inline distT="0" distB="0" distL="0" distR="0" wp14:anchorId="6931740D" wp14:editId="04F34525">
              <wp:extent cx="5400040" cy="1657985"/>
              <wp:effectExtent l="0" t="0" r="0" b="0"/>
              <wp:docPr id="34" name="图片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16579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DCFE0B3" w14:textId="1F0B5434" w:rsidR="00EE1CBE" w:rsidRDefault="00EE1CBE" w:rsidP="00E51E01">
      <w:pPr>
        <w:pStyle w:val="3"/>
        <w:rPr>
          <w:ins w:id="212" w:author="min.wen" w:date="2018-10-18T12:19:00Z"/>
        </w:rPr>
        <w:pPrChange w:id="213" w:author="min.wen" w:date="2018-10-18T14:33:00Z">
          <w:pPr>
            <w:pStyle w:val="1"/>
          </w:pPr>
        </w:pPrChange>
      </w:pPr>
      <w:ins w:id="214" w:author="min.wen" w:date="2018-10-18T12:18:00Z">
        <w:r>
          <w:rPr>
            <w:rFonts w:hint="eastAsia"/>
          </w:rPr>
          <w:t>MMCM</w:t>
        </w:r>
      </w:ins>
    </w:p>
    <w:p w14:paraId="54616E0D" w14:textId="05521232" w:rsidR="0067392D" w:rsidRPr="0067392D" w:rsidRDefault="0067392D" w:rsidP="0067392D">
      <w:pPr>
        <w:pStyle w:val="a1"/>
        <w:rPr>
          <w:ins w:id="215" w:author="min.wen" w:date="2018-10-18T12:18:00Z"/>
          <w:rFonts w:hint="eastAsia"/>
        </w:rPr>
        <w:pPrChange w:id="216" w:author="min.wen" w:date="2018-10-18T12:19:00Z">
          <w:pPr>
            <w:pStyle w:val="1"/>
          </w:pPr>
        </w:pPrChange>
      </w:pPr>
      <w:ins w:id="217" w:author="min.wen" w:date="2018-10-18T12:19:00Z">
        <w:r>
          <w:rPr>
            <w:noProof/>
          </w:rPr>
          <w:drawing>
            <wp:inline distT="0" distB="0" distL="0" distR="0" wp14:anchorId="3890B2B9" wp14:editId="1BB85EAE">
              <wp:extent cx="5400040" cy="953135"/>
              <wp:effectExtent l="0" t="0" r="0" b="0"/>
              <wp:docPr id="36" name="图片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9531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320B36F" w14:textId="5FCFFBAC" w:rsidR="00EE1CBE" w:rsidRDefault="00EE1CBE" w:rsidP="00824089">
      <w:pPr>
        <w:pStyle w:val="a1"/>
        <w:rPr>
          <w:ins w:id="218" w:author="min.wen" w:date="2018-10-18T12:20:00Z"/>
        </w:rPr>
        <w:pPrChange w:id="219" w:author="min.wen" w:date="2018-10-18T11:54:00Z">
          <w:pPr>
            <w:pStyle w:val="1"/>
          </w:pPr>
        </w:pPrChange>
      </w:pPr>
      <w:ins w:id="220" w:author="min.wen" w:date="2018-10-18T12:18:00Z">
        <w:r>
          <w:rPr>
            <w:noProof/>
          </w:rPr>
          <w:lastRenderedPageBreak/>
          <w:drawing>
            <wp:inline distT="0" distB="0" distL="0" distR="0" wp14:anchorId="48F6D0F9" wp14:editId="6CF07893">
              <wp:extent cx="5400040" cy="3448685"/>
              <wp:effectExtent l="0" t="0" r="0" b="0"/>
              <wp:docPr id="35" name="图片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34486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8924307" w14:textId="450B0B3A" w:rsidR="0067392D" w:rsidRDefault="0067392D" w:rsidP="00E51E01">
      <w:pPr>
        <w:pStyle w:val="3"/>
        <w:rPr>
          <w:ins w:id="221" w:author="min.wen" w:date="2018-10-18T12:20:00Z"/>
          <w:rFonts w:hint="eastAsia"/>
        </w:rPr>
        <w:pPrChange w:id="222" w:author="min.wen" w:date="2018-10-18T14:33:00Z">
          <w:pPr>
            <w:pStyle w:val="1"/>
          </w:pPr>
        </w:pPrChange>
      </w:pPr>
      <w:ins w:id="223" w:author="min.wen" w:date="2018-10-18T12:20:00Z">
        <w:r>
          <w:rPr>
            <w:rFonts w:hint="eastAsia"/>
          </w:rPr>
          <w:t>PLL</w:t>
        </w:r>
      </w:ins>
    </w:p>
    <w:p w14:paraId="36CBD730" w14:textId="56E8CC12" w:rsidR="0067392D" w:rsidRDefault="0067392D" w:rsidP="00824089">
      <w:pPr>
        <w:pStyle w:val="a1"/>
        <w:rPr>
          <w:ins w:id="224" w:author="min.wen" w:date="2018-10-18T14:29:00Z"/>
        </w:rPr>
        <w:pPrChange w:id="225" w:author="min.wen" w:date="2018-10-18T11:54:00Z">
          <w:pPr>
            <w:pStyle w:val="1"/>
          </w:pPr>
        </w:pPrChange>
      </w:pPr>
      <w:ins w:id="226" w:author="min.wen" w:date="2018-10-18T12:20:00Z">
        <w:r>
          <w:rPr>
            <w:noProof/>
          </w:rPr>
          <w:drawing>
            <wp:inline distT="0" distB="0" distL="0" distR="0" wp14:anchorId="3BE9A515" wp14:editId="3DD0C8A7">
              <wp:extent cx="5400040" cy="1512570"/>
              <wp:effectExtent l="0" t="0" r="0" b="0"/>
              <wp:docPr id="37" name="图片 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15125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EFC999A" w14:textId="4372BD54" w:rsidR="00E51E01" w:rsidRPr="00824089" w:rsidRDefault="00E51E01" w:rsidP="00824089">
      <w:pPr>
        <w:pStyle w:val="a1"/>
        <w:rPr>
          <w:ins w:id="227" w:author="min.wen" w:date="2018-10-16T18:17:00Z"/>
          <w:rFonts w:hint="eastAsia"/>
        </w:rPr>
        <w:pPrChange w:id="228" w:author="min.wen" w:date="2018-10-18T11:54:00Z">
          <w:pPr>
            <w:pStyle w:val="1"/>
          </w:pPr>
        </w:pPrChange>
      </w:pPr>
      <w:ins w:id="229" w:author="min.wen" w:date="2018-10-18T14:29:00Z">
        <w:r>
          <w:rPr>
            <w:noProof/>
          </w:rPr>
          <w:lastRenderedPageBreak/>
          <w:drawing>
            <wp:inline distT="0" distB="0" distL="0" distR="0" wp14:anchorId="23D6183C" wp14:editId="7D022762">
              <wp:extent cx="5400040" cy="3520440"/>
              <wp:effectExtent l="0" t="0" r="0" b="3810"/>
              <wp:docPr id="38" name="图片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35204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1562358" w14:textId="77777777" w:rsidR="00CA1C17" w:rsidRDefault="00CA1C17" w:rsidP="00535E3A">
      <w:pPr>
        <w:pStyle w:val="2"/>
        <w:rPr>
          <w:ins w:id="230" w:author="min.wen" w:date="2018-10-18T12:18:00Z"/>
        </w:rPr>
        <w:pPrChange w:id="231" w:author="min.wen" w:date="2018-10-18T17:11:00Z">
          <w:pPr>
            <w:pStyle w:val="1"/>
          </w:pPr>
        </w:pPrChange>
      </w:pPr>
      <w:ins w:id="232" w:author="min.wen" w:date="2018-10-16T18:17:00Z">
        <w:r w:rsidRPr="00CA1C17">
          <w:t>Memory</w:t>
        </w:r>
      </w:ins>
    </w:p>
    <w:p w14:paraId="67591B3B" w14:textId="77777777" w:rsidR="00EE1CBE" w:rsidRPr="00EE1CBE" w:rsidRDefault="00EE1CBE" w:rsidP="00EE1CBE">
      <w:pPr>
        <w:pStyle w:val="a1"/>
        <w:rPr>
          <w:ins w:id="233" w:author="min.wen" w:date="2018-10-18T09:58:00Z"/>
          <w:rFonts w:hint="eastAsia"/>
        </w:rPr>
        <w:pPrChange w:id="234" w:author="min.wen" w:date="2018-10-18T12:18:00Z">
          <w:pPr>
            <w:pStyle w:val="1"/>
          </w:pPr>
        </w:pPrChange>
      </w:pPr>
    </w:p>
    <w:p w14:paraId="1CE5D900" w14:textId="7B8947C0" w:rsidR="00174ED8" w:rsidRDefault="00174ED8" w:rsidP="00174ED8">
      <w:pPr>
        <w:pStyle w:val="3"/>
        <w:rPr>
          <w:ins w:id="235" w:author="min.wen" w:date="2018-10-18T10:29:00Z"/>
        </w:rPr>
        <w:pPrChange w:id="236" w:author="min.wen" w:date="2018-10-18T09:59:00Z">
          <w:pPr>
            <w:pStyle w:val="1"/>
          </w:pPr>
        </w:pPrChange>
      </w:pPr>
      <w:ins w:id="237" w:author="min.wen" w:date="2018-10-18T09:59:00Z">
        <w:r>
          <w:rPr>
            <w:rFonts w:hint="eastAsia"/>
          </w:rPr>
          <w:t>Block</w:t>
        </w:r>
        <w:r>
          <w:t xml:space="preserve"> Ram</w:t>
        </w:r>
      </w:ins>
    </w:p>
    <w:p w14:paraId="7145CB65" w14:textId="2092899D" w:rsidR="006C6FD7" w:rsidRDefault="006C6FD7" w:rsidP="006C6FD7">
      <w:pPr>
        <w:pStyle w:val="a1"/>
        <w:rPr>
          <w:ins w:id="238" w:author="min.wen" w:date="2018-10-18T10:48:00Z"/>
        </w:rPr>
        <w:pPrChange w:id="239" w:author="min.wen" w:date="2018-10-18T10:29:00Z">
          <w:pPr>
            <w:pStyle w:val="1"/>
          </w:pPr>
        </w:pPrChange>
      </w:pPr>
      <w:ins w:id="240" w:author="min.wen" w:date="2018-10-18T10:29:00Z">
        <w:r>
          <w:rPr>
            <w:noProof/>
          </w:rPr>
          <w:drawing>
            <wp:inline distT="0" distB="0" distL="0" distR="0" wp14:anchorId="30B608F4" wp14:editId="5BC19E24">
              <wp:extent cx="5400040" cy="2106295"/>
              <wp:effectExtent l="0" t="0" r="0" b="8255"/>
              <wp:docPr id="27" name="图片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21062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D921A0F" w14:textId="3904DBBC" w:rsidR="003E24F2" w:rsidRPr="006C6FD7" w:rsidRDefault="003E24F2" w:rsidP="006C6FD7">
      <w:pPr>
        <w:pStyle w:val="a1"/>
        <w:rPr>
          <w:ins w:id="241" w:author="min.wen" w:date="2018-10-18T09:59:00Z"/>
          <w:rFonts w:hint="eastAsia"/>
        </w:rPr>
        <w:pPrChange w:id="242" w:author="min.wen" w:date="2018-10-18T10:29:00Z">
          <w:pPr>
            <w:pStyle w:val="1"/>
          </w:pPr>
        </w:pPrChange>
      </w:pPr>
      <w:ins w:id="243" w:author="min.wen" w:date="2018-10-18T10:48:00Z">
        <w:r>
          <w:rPr>
            <w:noProof/>
          </w:rPr>
          <w:lastRenderedPageBreak/>
          <w:drawing>
            <wp:inline distT="0" distB="0" distL="0" distR="0" wp14:anchorId="0A6E89AD" wp14:editId="2A5C6DD1">
              <wp:extent cx="5400040" cy="2305050"/>
              <wp:effectExtent l="0" t="0" r="0" b="0"/>
              <wp:docPr id="28" name="图片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23050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529C42" w14:textId="6EEEA70B" w:rsidR="00174ED8" w:rsidRDefault="00436F69" w:rsidP="00174ED8">
      <w:pPr>
        <w:pStyle w:val="a1"/>
        <w:rPr>
          <w:ins w:id="244" w:author="min.wen" w:date="2018-10-18T15:18:00Z"/>
        </w:rPr>
        <w:pPrChange w:id="245" w:author="min.wen" w:date="2018-10-18T09:58:00Z">
          <w:pPr>
            <w:pStyle w:val="1"/>
          </w:pPr>
        </w:pPrChange>
      </w:pPr>
      <w:ins w:id="246" w:author="min.wen" w:date="2018-10-18T10:22:00Z">
        <w:r>
          <w:rPr>
            <w:noProof/>
          </w:rPr>
          <w:drawing>
            <wp:inline distT="0" distB="0" distL="0" distR="0" wp14:anchorId="548B38EC" wp14:editId="5B5E9AB9">
              <wp:extent cx="5400040" cy="3112135"/>
              <wp:effectExtent l="0" t="0" r="0" b="0"/>
              <wp:docPr id="26" name="图片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31121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421E8C" w14:textId="77777777" w:rsidR="00687336" w:rsidRDefault="00687336" w:rsidP="00174ED8">
      <w:pPr>
        <w:pStyle w:val="a1"/>
        <w:rPr>
          <w:ins w:id="247" w:author="min.wen" w:date="2018-10-18T15:18:00Z"/>
        </w:rPr>
        <w:pPrChange w:id="248" w:author="min.wen" w:date="2018-10-18T09:58:00Z">
          <w:pPr>
            <w:pStyle w:val="1"/>
          </w:pPr>
        </w:pPrChange>
      </w:pPr>
    </w:p>
    <w:p w14:paraId="03D4585B" w14:textId="4AEAC817" w:rsidR="00687336" w:rsidRDefault="00687336" w:rsidP="00174ED8">
      <w:pPr>
        <w:pStyle w:val="a1"/>
        <w:rPr>
          <w:ins w:id="249" w:author="min.wen" w:date="2018-10-18T09:59:00Z"/>
          <w:rFonts w:hint="eastAsia"/>
        </w:rPr>
        <w:pPrChange w:id="250" w:author="min.wen" w:date="2018-10-18T09:58:00Z">
          <w:pPr>
            <w:pStyle w:val="1"/>
          </w:pPr>
        </w:pPrChange>
      </w:pPr>
    </w:p>
    <w:p w14:paraId="51DEF95E" w14:textId="5F9F6659" w:rsidR="00174ED8" w:rsidRDefault="00174ED8" w:rsidP="00174ED8">
      <w:pPr>
        <w:pStyle w:val="3"/>
        <w:rPr>
          <w:ins w:id="251" w:author="min.wen" w:date="2018-10-18T15:09:00Z"/>
        </w:rPr>
        <w:pPrChange w:id="252" w:author="min.wen" w:date="2018-10-18T09:59:00Z">
          <w:pPr>
            <w:pStyle w:val="1"/>
          </w:pPr>
        </w:pPrChange>
      </w:pPr>
      <w:ins w:id="253" w:author="min.wen" w:date="2018-10-18T09:59:00Z">
        <w:r>
          <w:lastRenderedPageBreak/>
          <w:t>UltraRam</w:t>
        </w:r>
      </w:ins>
    </w:p>
    <w:p w14:paraId="3FEBC258" w14:textId="14C384CE" w:rsidR="00057A24" w:rsidRDefault="00057A24" w:rsidP="00057A24">
      <w:pPr>
        <w:pStyle w:val="a1"/>
        <w:rPr>
          <w:ins w:id="254" w:author="min.wen" w:date="2018-10-18T15:19:00Z"/>
        </w:rPr>
        <w:pPrChange w:id="255" w:author="min.wen" w:date="2018-10-18T15:09:00Z">
          <w:pPr>
            <w:pStyle w:val="1"/>
          </w:pPr>
        </w:pPrChange>
      </w:pPr>
      <w:ins w:id="256" w:author="min.wen" w:date="2018-10-18T15:10:00Z">
        <w:r>
          <w:rPr>
            <w:noProof/>
          </w:rPr>
          <w:drawing>
            <wp:inline distT="0" distB="0" distL="0" distR="0" wp14:anchorId="2BCA83E1" wp14:editId="774ACE84">
              <wp:extent cx="5400040" cy="3932555"/>
              <wp:effectExtent l="0" t="0" r="0" b="0"/>
              <wp:docPr id="41" name="图片 4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39325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58A4387" w14:textId="786A5479" w:rsidR="00687336" w:rsidRPr="00057A24" w:rsidRDefault="00687336" w:rsidP="00057A24">
      <w:pPr>
        <w:pStyle w:val="a1"/>
        <w:rPr>
          <w:ins w:id="257" w:author="min.wen" w:date="2018-10-18T14:35:00Z"/>
          <w:rFonts w:hint="eastAsia"/>
        </w:rPr>
        <w:pPrChange w:id="258" w:author="min.wen" w:date="2018-10-18T15:09:00Z">
          <w:pPr>
            <w:pStyle w:val="1"/>
          </w:pPr>
        </w:pPrChange>
      </w:pPr>
      <w:bookmarkStart w:id="259" w:name="_GoBack"/>
      <w:ins w:id="260" w:author="min.wen" w:date="2018-10-18T15:19:00Z">
        <w:r>
          <w:rPr>
            <w:noProof/>
          </w:rPr>
          <w:drawing>
            <wp:inline distT="0" distB="0" distL="0" distR="0" wp14:anchorId="22378F02" wp14:editId="2BB220A2">
              <wp:extent cx="5400040" cy="3869690"/>
              <wp:effectExtent l="0" t="0" r="0" b="0"/>
              <wp:docPr id="42" name="图片 4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3869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bookmarkEnd w:id="259"/>
    </w:p>
    <w:p w14:paraId="100EC47F" w14:textId="5F3D49CD" w:rsidR="00E51E01" w:rsidRPr="00E51E01" w:rsidRDefault="00E51E01" w:rsidP="00E51E01">
      <w:pPr>
        <w:pStyle w:val="a1"/>
        <w:rPr>
          <w:ins w:id="261" w:author="min.wen" w:date="2018-10-16T18:17:00Z"/>
          <w:rFonts w:hint="eastAsia"/>
        </w:rPr>
        <w:pPrChange w:id="262" w:author="min.wen" w:date="2018-10-18T14:35:00Z">
          <w:pPr>
            <w:pStyle w:val="1"/>
          </w:pPr>
        </w:pPrChange>
      </w:pPr>
      <w:ins w:id="263" w:author="min.wen" w:date="2018-10-18T14:35:00Z">
        <w:r>
          <w:rPr>
            <w:noProof/>
          </w:rPr>
          <w:lastRenderedPageBreak/>
          <w:drawing>
            <wp:inline distT="0" distB="0" distL="0" distR="0" wp14:anchorId="4D453655" wp14:editId="4C3CB1A5">
              <wp:extent cx="5400040" cy="2388870"/>
              <wp:effectExtent l="0" t="0" r="0" b="0"/>
              <wp:docPr id="39" name="图片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23888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138F2C2" w14:textId="77777777" w:rsidR="00CA1C17" w:rsidRDefault="00CA1C17" w:rsidP="00535E3A">
      <w:pPr>
        <w:pStyle w:val="2"/>
        <w:rPr>
          <w:ins w:id="264" w:author="min.wen" w:date="2018-10-18T15:29:00Z"/>
        </w:rPr>
        <w:pPrChange w:id="265" w:author="min.wen" w:date="2018-10-18T17:11:00Z">
          <w:pPr>
            <w:pStyle w:val="1"/>
          </w:pPr>
        </w:pPrChange>
      </w:pPr>
      <w:ins w:id="266" w:author="min.wen" w:date="2018-10-16T18:18:00Z">
        <w:r w:rsidRPr="00CA1C17">
          <w:t>DSP</w:t>
        </w:r>
      </w:ins>
    </w:p>
    <w:p w14:paraId="3ED23EFA" w14:textId="7CD7BBC6" w:rsidR="0034256F" w:rsidRDefault="0040588C" w:rsidP="0034256F">
      <w:pPr>
        <w:pStyle w:val="a1"/>
        <w:rPr>
          <w:ins w:id="267" w:author="min.wen" w:date="2018-10-18T15:59:00Z"/>
        </w:rPr>
        <w:pPrChange w:id="268" w:author="min.wen" w:date="2018-10-18T15:29:00Z">
          <w:pPr>
            <w:pStyle w:val="1"/>
          </w:pPr>
        </w:pPrChange>
      </w:pPr>
      <w:ins w:id="269" w:author="min.wen" w:date="2018-10-18T15:44:00Z">
        <w:r>
          <w:rPr>
            <w:noProof/>
          </w:rPr>
          <w:drawing>
            <wp:inline distT="0" distB="0" distL="0" distR="0" wp14:anchorId="7B4B8480" wp14:editId="798D4C1C">
              <wp:extent cx="5400040" cy="3947795"/>
              <wp:effectExtent l="0" t="0" r="0" b="0"/>
              <wp:docPr id="45" name="图片 4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39477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ED53116" w14:textId="1822DF86" w:rsidR="00805DF6" w:rsidRPr="0034256F" w:rsidRDefault="00805DF6" w:rsidP="0034256F">
      <w:pPr>
        <w:pStyle w:val="a1"/>
        <w:rPr>
          <w:ins w:id="270" w:author="min.wen" w:date="2018-10-18T15:20:00Z"/>
          <w:rFonts w:hint="eastAsia"/>
        </w:rPr>
        <w:pPrChange w:id="271" w:author="min.wen" w:date="2018-10-18T15:29:00Z">
          <w:pPr>
            <w:pStyle w:val="1"/>
          </w:pPr>
        </w:pPrChange>
      </w:pPr>
      <w:ins w:id="272" w:author="min.wen" w:date="2018-10-18T15:59:00Z">
        <w:r>
          <w:rPr>
            <w:noProof/>
          </w:rPr>
          <w:drawing>
            <wp:inline distT="0" distB="0" distL="0" distR="0" wp14:anchorId="0CE5E755" wp14:editId="11EB750C">
              <wp:extent cx="5400040" cy="972820"/>
              <wp:effectExtent l="0" t="0" r="0" b="0"/>
              <wp:docPr id="46" name="图片 4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9728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9233A62" w14:textId="6D1EA528" w:rsidR="00687336" w:rsidRPr="00687336" w:rsidRDefault="00687336" w:rsidP="00687336">
      <w:pPr>
        <w:pStyle w:val="a1"/>
        <w:rPr>
          <w:ins w:id="273" w:author="min.wen" w:date="2018-10-16T18:18:00Z"/>
          <w:rFonts w:hint="eastAsia"/>
        </w:rPr>
        <w:pPrChange w:id="274" w:author="min.wen" w:date="2018-10-18T15:20:00Z">
          <w:pPr>
            <w:pStyle w:val="1"/>
          </w:pPr>
        </w:pPrChange>
      </w:pPr>
      <w:ins w:id="275" w:author="min.wen" w:date="2018-10-18T15:20:00Z">
        <w:r>
          <w:rPr>
            <w:noProof/>
          </w:rPr>
          <w:lastRenderedPageBreak/>
          <w:drawing>
            <wp:inline distT="0" distB="0" distL="0" distR="0" wp14:anchorId="4BB2D98E" wp14:editId="369A3564">
              <wp:extent cx="5400040" cy="3005455"/>
              <wp:effectExtent l="0" t="0" r="0" b="4445"/>
              <wp:docPr id="43" name="图片 4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3005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EF5961F" w14:textId="77777777" w:rsidR="00CF1F42" w:rsidRDefault="00CA1C17" w:rsidP="00535E3A">
      <w:pPr>
        <w:pStyle w:val="2"/>
        <w:rPr>
          <w:ins w:id="276" w:author="min.wen" w:date="2018-10-17T15:54:00Z"/>
        </w:rPr>
        <w:pPrChange w:id="277" w:author="min.wen" w:date="2018-10-18T17:11:00Z">
          <w:pPr>
            <w:pStyle w:val="1"/>
          </w:pPr>
        </w:pPrChange>
      </w:pPr>
      <w:ins w:id="278" w:author="min.wen" w:date="2018-10-16T18:21:00Z">
        <w:r w:rsidRPr="00CA1C17">
          <w:t>High-Speed Serial Transceivers</w:t>
        </w:r>
      </w:ins>
    </w:p>
    <w:p w14:paraId="36BFD4C0" w14:textId="4E80D3CA" w:rsidR="00613EC3" w:rsidRDefault="00613EC3" w:rsidP="00613EC3">
      <w:pPr>
        <w:pStyle w:val="a1"/>
        <w:rPr>
          <w:ins w:id="279" w:author="min.wen" w:date="2018-10-18T12:15:00Z"/>
        </w:rPr>
        <w:pPrChange w:id="280" w:author="min.wen" w:date="2018-10-17T15:54:00Z">
          <w:pPr>
            <w:pStyle w:val="1"/>
          </w:pPr>
        </w:pPrChange>
      </w:pPr>
    </w:p>
    <w:p w14:paraId="3914960C" w14:textId="5BD28305" w:rsidR="00BD0895" w:rsidRPr="00613EC3" w:rsidRDefault="00BD0895" w:rsidP="00613EC3">
      <w:pPr>
        <w:pStyle w:val="a1"/>
        <w:rPr>
          <w:ins w:id="281" w:author="min.wen" w:date="2018-10-17T11:44:00Z"/>
          <w:rFonts w:hint="eastAsia"/>
        </w:rPr>
        <w:pPrChange w:id="282" w:author="min.wen" w:date="2018-10-17T15:54:00Z">
          <w:pPr>
            <w:pStyle w:val="1"/>
          </w:pPr>
        </w:pPrChange>
      </w:pPr>
      <w:ins w:id="283" w:author="min.wen" w:date="2018-10-18T12:15:00Z">
        <w:r>
          <w:rPr>
            <w:noProof/>
          </w:rPr>
          <w:drawing>
            <wp:inline distT="0" distB="0" distL="0" distR="0" wp14:anchorId="35F93993" wp14:editId="311CBCC4">
              <wp:extent cx="5400040" cy="3587115"/>
              <wp:effectExtent l="0" t="0" r="0" b="0"/>
              <wp:docPr id="33" name="图片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35871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5619407" w14:textId="77777777" w:rsidR="00CF1F42" w:rsidRDefault="00CF1F42" w:rsidP="00CF1F42">
      <w:pPr>
        <w:pStyle w:val="3"/>
        <w:rPr>
          <w:ins w:id="284" w:author="min.wen" w:date="2018-10-17T11:45:00Z"/>
        </w:rPr>
        <w:pPrChange w:id="285" w:author="min.wen" w:date="2018-10-17T11:45:00Z">
          <w:pPr>
            <w:pStyle w:val="1"/>
          </w:pPr>
        </w:pPrChange>
      </w:pPr>
      <w:ins w:id="286" w:author="min.wen" w:date="2018-10-17T11:44:00Z">
        <w:r>
          <w:lastRenderedPageBreak/>
          <w:t>DDR4</w:t>
        </w:r>
      </w:ins>
    </w:p>
    <w:p w14:paraId="1E5147C1" w14:textId="250FC06C" w:rsidR="00CF1F42" w:rsidRDefault="00436F69" w:rsidP="00CF1F42">
      <w:pPr>
        <w:pStyle w:val="a1"/>
        <w:rPr>
          <w:ins w:id="287" w:author="min.wen" w:date="2018-10-18T10:17:00Z"/>
        </w:rPr>
        <w:pPrChange w:id="288" w:author="min.wen" w:date="2018-10-17T11:45:00Z">
          <w:pPr>
            <w:pStyle w:val="1"/>
          </w:pPr>
        </w:pPrChange>
      </w:pPr>
      <w:ins w:id="289" w:author="min.wen" w:date="2018-10-18T10:14:00Z">
        <w:r>
          <w:rPr>
            <w:noProof/>
          </w:rPr>
          <w:drawing>
            <wp:inline distT="0" distB="0" distL="0" distR="0" wp14:anchorId="6855B3B7" wp14:editId="6514580B">
              <wp:extent cx="5400040" cy="2974975"/>
              <wp:effectExtent l="0" t="0" r="0" b="0"/>
              <wp:docPr id="23" name="图片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29749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2819480" w14:textId="173C758D" w:rsidR="00436F69" w:rsidRDefault="004637BA" w:rsidP="00CF1F42">
      <w:pPr>
        <w:pStyle w:val="a1"/>
        <w:rPr>
          <w:ins w:id="290" w:author="min.wen" w:date="2018-10-18T10:15:00Z"/>
          <w:rFonts w:hint="eastAsia"/>
        </w:rPr>
        <w:pPrChange w:id="291" w:author="min.wen" w:date="2018-10-17T11:45:00Z">
          <w:pPr>
            <w:pStyle w:val="1"/>
          </w:pPr>
        </w:pPrChange>
      </w:pPr>
      <w:ins w:id="292" w:author="min.wen" w:date="2018-10-18T16:40:00Z">
        <w:r>
          <w:rPr>
            <w:rFonts w:hint="eastAsia"/>
          </w:rPr>
          <w:t>4GB</w:t>
        </w:r>
      </w:ins>
    </w:p>
    <w:p w14:paraId="44E2FD1B" w14:textId="7BB20920" w:rsidR="00436F69" w:rsidRDefault="00436F69" w:rsidP="00CF1F42">
      <w:pPr>
        <w:pStyle w:val="a1"/>
        <w:rPr>
          <w:ins w:id="293" w:author="min.wen" w:date="2018-10-18T10:16:00Z"/>
        </w:rPr>
        <w:pPrChange w:id="294" w:author="min.wen" w:date="2018-10-17T11:45:00Z">
          <w:pPr>
            <w:pStyle w:val="1"/>
          </w:pPr>
        </w:pPrChange>
      </w:pPr>
      <w:ins w:id="295" w:author="min.wen" w:date="2018-10-18T10:16:00Z">
        <w:r>
          <w:rPr>
            <w:noProof/>
          </w:rPr>
          <w:drawing>
            <wp:inline distT="0" distB="0" distL="0" distR="0" wp14:anchorId="7814FC72" wp14:editId="6E7A3D80">
              <wp:extent cx="5400040" cy="2345055"/>
              <wp:effectExtent l="0" t="0" r="0" b="0"/>
              <wp:docPr id="24" name="图片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23450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7EFB5E7" w14:textId="2A753B44" w:rsidR="00436F69" w:rsidRPr="00CF1F42" w:rsidRDefault="004637BA" w:rsidP="00EE1CBE">
      <w:pPr>
        <w:pStyle w:val="a1"/>
        <w:ind w:firstLine="0"/>
        <w:rPr>
          <w:ins w:id="296" w:author="min.wen" w:date="2018-10-17T11:44:00Z"/>
          <w:rFonts w:hint="eastAsia"/>
        </w:rPr>
        <w:pPrChange w:id="297" w:author="min.wen" w:date="2018-10-18T12:15:00Z">
          <w:pPr>
            <w:pStyle w:val="1"/>
          </w:pPr>
        </w:pPrChange>
      </w:pPr>
      <w:ins w:id="298" w:author="min.wen" w:date="2018-10-18T16:40:00Z">
        <w:r>
          <w:rPr>
            <w:rFonts w:hint="eastAsia"/>
          </w:rPr>
          <w:t xml:space="preserve">   2GB</w:t>
        </w:r>
      </w:ins>
    </w:p>
    <w:p w14:paraId="4536C213" w14:textId="77777777" w:rsidR="003C2107" w:rsidRDefault="00CF1F42" w:rsidP="003C2107">
      <w:pPr>
        <w:pStyle w:val="3"/>
        <w:rPr>
          <w:ins w:id="299" w:author="min.wen" w:date="2018-10-17T14:19:00Z"/>
        </w:rPr>
        <w:pPrChange w:id="300" w:author="min.wen" w:date="2018-10-17T14:19:00Z">
          <w:pPr>
            <w:pStyle w:val="1"/>
          </w:pPr>
        </w:pPrChange>
      </w:pPr>
      <w:ins w:id="301" w:author="min.wen" w:date="2018-10-17T11:44:00Z">
        <w:r w:rsidRPr="003C2107">
          <w:t>PCIE</w:t>
        </w:r>
      </w:ins>
    </w:p>
    <w:p w14:paraId="12FB4799" w14:textId="5307328D" w:rsidR="00C329A0" w:rsidRPr="003C2107" w:rsidDel="00E25D61" w:rsidRDefault="00766BE2" w:rsidP="00D502BF">
      <w:pPr>
        <w:rPr>
          <w:del w:id="302" w:author="min.wen" w:date="2018-10-16T18:16:00Z"/>
          <w:rPrChange w:id="303" w:author="min.wen" w:date="2018-10-17T14:19:00Z">
            <w:rPr>
              <w:del w:id="304" w:author="min.wen" w:date="2018-10-16T18:16:00Z"/>
              <w:sz w:val="24"/>
              <w:szCs w:val="24"/>
            </w:rPr>
          </w:rPrChange>
        </w:rPr>
        <w:pPrChange w:id="305" w:author="min.wen" w:date="2018-10-18T16:42:00Z">
          <w:pPr>
            <w:pStyle w:val="a1"/>
            <w:keepNext/>
            <w:spacing w:line="360" w:lineRule="auto"/>
            <w:jc w:val="center"/>
          </w:pPr>
        </w:pPrChange>
      </w:pPr>
      <w:ins w:id="306" w:author="min.wen" w:date="2018-10-18T16:41:00Z">
        <w:r>
          <w:rPr>
            <w:noProof/>
          </w:rPr>
          <w:drawing>
            <wp:inline distT="0" distB="0" distL="0" distR="0" wp14:anchorId="562B3F10" wp14:editId="7B7AEDCC">
              <wp:extent cx="5400040" cy="1804035"/>
              <wp:effectExtent l="0" t="0" r="0" b="5715"/>
              <wp:docPr id="16" name="图片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18040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307" w:author="min.wen" w:date="2018-10-16T18:16:00Z">
        <w:r w:rsidR="00C329A0" w:rsidRPr="003C2107" w:rsidDel="00E25D61">
          <w:object w:dxaOrig="20760" w:dyaOrig="6330" w14:anchorId="7DDA1CF9">
            <v:shape id="_x0000_i1025" type="#_x0000_t75" style="width:425.5pt;height:132pt" o:ole="">
              <v:imagedata r:id="rId41" o:title=""/>
            </v:shape>
            <o:OLEObject Type="Embed" ProgID="Visio.Drawing.15" ShapeID="_x0000_i1025" DrawAspect="Content" ObjectID="_1601389249" r:id="rId42"/>
          </w:object>
        </w:r>
        <w:r w:rsidR="00C329A0" w:rsidRPr="003C2107" w:rsidDel="00E25D61">
          <w:delText xml:space="preserve">Figure </w:delText>
        </w:r>
        <w:r w:rsidR="00E37274" w:rsidRPr="003C2107" w:rsidDel="00E25D61">
          <w:fldChar w:fldCharType="begin"/>
        </w:r>
        <w:r w:rsidR="00E37274" w:rsidRPr="003C2107" w:rsidDel="00E25D61">
          <w:delInstrText xml:space="preserve"> SEQ Figure \* ARABIC </w:delInstrText>
        </w:r>
        <w:r w:rsidR="00E37274" w:rsidRPr="003C2107" w:rsidDel="00E25D61">
          <w:fldChar w:fldCharType="separate"/>
        </w:r>
        <w:r w:rsidR="00C329A0" w:rsidRPr="003C2107" w:rsidDel="00E25D61">
          <w:rPr>
            <w:rPrChange w:id="308" w:author="min.wen" w:date="2018-10-17T14:19:00Z">
              <w:rPr>
                <w:noProof/>
              </w:rPr>
            </w:rPrChange>
          </w:rPr>
          <w:delText>2</w:delText>
        </w:r>
        <w:r w:rsidR="00E37274" w:rsidRPr="003C2107" w:rsidDel="00E25D61">
          <w:rPr>
            <w:rPrChange w:id="309" w:author="min.wen" w:date="2018-10-17T14:19:00Z">
              <w:rPr>
                <w:noProof/>
              </w:rPr>
            </w:rPrChange>
          </w:rPr>
          <w:fldChar w:fldCharType="end"/>
        </w:r>
        <w:r w:rsidR="00C329A0" w:rsidRPr="003C2107" w:rsidDel="00E25D61">
          <w:delText xml:space="preserve"> </w:delText>
        </w:r>
        <w:r w:rsidR="00C329A0" w:rsidRPr="003C2107" w:rsidDel="00E25D61">
          <w:rPr>
            <w:rFonts w:hint="eastAsia"/>
          </w:rPr>
          <w:delText>卷积</w:delText>
        </w:r>
        <w:r w:rsidR="00C329A0" w:rsidRPr="003C2107" w:rsidDel="00E25D61">
          <w:delText>结构</w:delText>
        </w:r>
      </w:del>
    </w:p>
    <w:p w14:paraId="3CA61BD1" w14:textId="22570E05" w:rsidR="002E3028" w:rsidRPr="00752B13" w:rsidDel="00E25D61" w:rsidRDefault="002E3028" w:rsidP="00D502BF">
      <w:pPr>
        <w:rPr>
          <w:del w:id="310" w:author="min.wen" w:date="2018-10-16T18:16:00Z"/>
        </w:rPr>
        <w:pPrChange w:id="311" w:author="min.wen" w:date="2018-10-18T16:42:00Z">
          <w:pPr>
            <w:pStyle w:val="a1"/>
          </w:pPr>
        </w:pPrChange>
      </w:pPr>
    </w:p>
    <w:p w14:paraId="7584C748" w14:textId="2131D511" w:rsidR="009969A7" w:rsidRPr="00752B13" w:rsidDel="00E25D61" w:rsidRDefault="009969A7" w:rsidP="00D502BF">
      <w:pPr>
        <w:rPr>
          <w:del w:id="312" w:author="min.wen" w:date="2018-10-16T18:16:00Z"/>
        </w:rPr>
        <w:sectPr w:rsidR="009969A7" w:rsidRPr="00752B13" w:rsidDel="00E25D61" w:rsidSect="00133D19">
          <w:footerReference w:type="default" r:id="rId43"/>
          <w:pgSz w:w="11906" w:h="16838"/>
          <w:pgMar w:top="1440" w:right="1758" w:bottom="1440" w:left="1758" w:header="851" w:footer="992" w:gutter="0"/>
          <w:cols w:space="425"/>
          <w:docGrid w:type="linesAndChars" w:linePitch="348"/>
        </w:sectPr>
        <w:pPrChange w:id="313" w:author="min.wen" w:date="2018-10-18T16:42:00Z">
          <w:pPr/>
        </w:pPrChange>
      </w:pPr>
      <w:del w:id="314" w:author="min.wen" w:date="2018-10-16T18:16:00Z">
        <w:r w:rsidRPr="00752B13" w:rsidDel="00E25D61">
          <w:tab/>
        </w:r>
      </w:del>
    </w:p>
    <w:p w14:paraId="3248CE02" w14:textId="449D14C8" w:rsidR="00941A37" w:rsidRDefault="00941A37" w:rsidP="00D502BF">
      <w:pPr>
        <w:rPr>
          <w:ins w:id="315" w:author="min.wen" w:date="2018-10-17T14:19:00Z"/>
        </w:rPr>
        <w:pPrChange w:id="316" w:author="min.wen" w:date="2018-10-18T16:42:00Z">
          <w:pPr>
            <w:pStyle w:val="1"/>
          </w:pPr>
        </w:pPrChange>
      </w:pPr>
      <w:bookmarkStart w:id="317" w:name="_Toc277860872"/>
      <w:bookmarkStart w:id="318" w:name="_Toc277861055"/>
      <w:bookmarkStart w:id="319" w:name="_Toc277861239"/>
      <w:bookmarkStart w:id="320" w:name="_Toc277860873"/>
      <w:bookmarkStart w:id="321" w:name="_Toc277861056"/>
      <w:bookmarkStart w:id="322" w:name="_Toc277861240"/>
      <w:bookmarkStart w:id="323" w:name="_Toc277860874"/>
      <w:bookmarkStart w:id="324" w:name="_Toc277861057"/>
      <w:bookmarkStart w:id="325" w:name="_Toc277861241"/>
      <w:bookmarkStart w:id="326" w:name="_Toc277860875"/>
      <w:bookmarkStart w:id="327" w:name="_Toc277861058"/>
      <w:bookmarkStart w:id="328" w:name="_Toc277861242"/>
      <w:bookmarkStart w:id="329" w:name="_Toc277860876"/>
      <w:bookmarkStart w:id="330" w:name="_Toc277861059"/>
      <w:bookmarkStart w:id="331" w:name="_Toc277861243"/>
      <w:bookmarkStart w:id="332" w:name="_Toc277860877"/>
      <w:bookmarkStart w:id="333" w:name="_Toc277861060"/>
      <w:bookmarkStart w:id="334" w:name="_Toc277861244"/>
      <w:bookmarkStart w:id="335" w:name="_Toc277860878"/>
      <w:bookmarkStart w:id="336" w:name="_Toc277861061"/>
      <w:bookmarkStart w:id="337" w:name="_Toc277861245"/>
      <w:bookmarkStart w:id="338" w:name="_Toc277860879"/>
      <w:bookmarkStart w:id="339" w:name="_Toc277861062"/>
      <w:bookmarkStart w:id="340" w:name="_Toc277861246"/>
      <w:bookmarkStart w:id="341" w:name="_Toc277860880"/>
      <w:bookmarkStart w:id="342" w:name="_Toc277861063"/>
      <w:bookmarkStart w:id="343" w:name="_Toc277861247"/>
      <w:bookmarkStart w:id="344" w:name="_Toc277860881"/>
      <w:bookmarkStart w:id="345" w:name="_Toc277861064"/>
      <w:bookmarkStart w:id="346" w:name="_Toc277861248"/>
      <w:bookmarkStart w:id="347" w:name="_Toc263864736"/>
      <w:bookmarkStart w:id="348" w:name="_Toc263078037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</w:p>
    <w:p w14:paraId="58155C55" w14:textId="77EFECCE" w:rsidR="003C2107" w:rsidRDefault="003C2107" w:rsidP="003C2107">
      <w:pPr>
        <w:pStyle w:val="a1"/>
        <w:rPr>
          <w:ins w:id="349" w:author="min.wen" w:date="2018-10-18T16:05:00Z"/>
        </w:rPr>
        <w:pPrChange w:id="350" w:author="min.wen" w:date="2018-10-17T14:19:00Z">
          <w:pPr>
            <w:pStyle w:val="1"/>
          </w:pPr>
        </w:pPrChange>
      </w:pPr>
      <w:ins w:id="351" w:author="min.wen" w:date="2018-10-17T14:19:00Z">
        <w:r>
          <w:rPr>
            <w:noProof/>
          </w:rPr>
          <w:lastRenderedPageBreak/>
          <w:drawing>
            <wp:inline distT="0" distB="0" distL="0" distR="0" wp14:anchorId="4A5CA5D4" wp14:editId="2C555D47">
              <wp:extent cx="5400040" cy="2088515"/>
              <wp:effectExtent l="0" t="0" r="0" b="6985"/>
              <wp:docPr id="14" name="图片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20885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320340B" w14:textId="3D9591E5" w:rsidR="00805DF6" w:rsidRDefault="00805DF6" w:rsidP="003C2107">
      <w:pPr>
        <w:pStyle w:val="a1"/>
        <w:rPr>
          <w:ins w:id="352" w:author="min.wen" w:date="2018-10-17T16:06:00Z"/>
          <w:rFonts w:hint="eastAsia"/>
        </w:rPr>
        <w:pPrChange w:id="353" w:author="min.wen" w:date="2018-10-17T14:19:00Z">
          <w:pPr>
            <w:pStyle w:val="1"/>
          </w:pPr>
        </w:pPrChange>
      </w:pPr>
      <w:ins w:id="354" w:author="min.wen" w:date="2018-10-18T16:05:00Z">
        <w:r>
          <w:rPr>
            <w:noProof/>
          </w:rPr>
          <w:drawing>
            <wp:inline distT="0" distB="0" distL="0" distR="0" wp14:anchorId="2E0ACB5E" wp14:editId="78EBB7DE">
              <wp:extent cx="5400040" cy="1906905"/>
              <wp:effectExtent l="0" t="0" r="0" b="0"/>
              <wp:docPr id="47" name="图片 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19069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6E2D105" w14:textId="77777777" w:rsidR="00D21298" w:rsidRDefault="00D21298" w:rsidP="003C2107">
      <w:pPr>
        <w:pStyle w:val="a1"/>
        <w:rPr>
          <w:ins w:id="355" w:author="min.wen" w:date="2018-10-17T16:06:00Z"/>
        </w:rPr>
        <w:pPrChange w:id="356" w:author="min.wen" w:date="2018-10-17T14:19:00Z">
          <w:pPr>
            <w:pStyle w:val="1"/>
          </w:pPr>
        </w:pPrChange>
      </w:pPr>
    </w:p>
    <w:p w14:paraId="6A86A55F" w14:textId="5AB12D65" w:rsidR="00D21298" w:rsidRDefault="00D21298" w:rsidP="00535E3A">
      <w:pPr>
        <w:pStyle w:val="2"/>
        <w:rPr>
          <w:ins w:id="357" w:author="min.wen" w:date="2018-10-17T16:08:00Z"/>
        </w:rPr>
        <w:pPrChange w:id="358" w:author="min.wen" w:date="2018-10-18T17:11:00Z">
          <w:pPr>
            <w:pStyle w:val="1"/>
          </w:pPr>
        </w:pPrChange>
      </w:pPr>
      <w:ins w:id="359" w:author="min.wen" w:date="2018-10-17T16:07:00Z">
        <w:r>
          <w:t>APU</w:t>
        </w:r>
      </w:ins>
    </w:p>
    <w:p w14:paraId="69AB6B1A" w14:textId="476777DB" w:rsidR="00D21298" w:rsidRPr="00D21298" w:rsidRDefault="00D21298" w:rsidP="00D21298">
      <w:pPr>
        <w:pStyle w:val="a1"/>
        <w:rPr>
          <w:ins w:id="360" w:author="min.wen" w:date="2018-10-17T16:07:00Z"/>
          <w:rFonts w:hint="eastAsia"/>
        </w:rPr>
        <w:pPrChange w:id="361" w:author="min.wen" w:date="2018-10-17T16:08:00Z">
          <w:pPr>
            <w:pStyle w:val="1"/>
          </w:pPr>
        </w:pPrChange>
      </w:pPr>
      <w:ins w:id="362" w:author="min.wen" w:date="2018-10-17T16:10:00Z">
        <w:r>
          <w:t>4</w:t>
        </w:r>
        <w:r>
          <w:rPr>
            <w:rFonts w:hint="eastAsia"/>
          </w:rPr>
          <w:t>核</w:t>
        </w:r>
      </w:ins>
      <w:ins w:id="363" w:author="min.wen" w:date="2018-10-17T16:08:00Z">
        <w:r>
          <w:t>Cortex-</w:t>
        </w:r>
        <w:r>
          <w:rPr>
            <w:rFonts w:hint="eastAsia"/>
          </w:rPr>
          <w:t xml:space="preserve">A53,arm v8 </w:t>
        </w:r>
        <w:r>
          <w:rPr>
            <w:rFonts w:hint="eastAsia"/>
          </w:rPr>
          <w:t>架构，</w:t>
        </w:r>
        <w:r>
          <w:t>主频最高</w:t>
        </w:r>
        <w:r>
          <w:rPr>
            <w:rFonts w:hint="eastAsia"/>
          </w:rPr>
          <w:t>1</w:t>
        </w:r>
        <w:r>
          <w:t>.</w:t>
        </w:r>
      </w:ins>
      <w:ins w:id="364" w:author="min.wen" w:date="2018-10-17T16:09:00Z">
        <w:r>
          <w:t>5Ghz</w:t>
        </w:r>
      </w:ins>
    </w:p>
    <w:p w14:paraId="488DFC71" w14:textId="741F3A7F" w:rsidR="00D21298" w:rsidRDefault="00D21298" w:rsidP="00D21298">
      <w:pPr>
        <w:pStyle w:val="a1"/>
        <w:rPr>
          <w:ins w:id="365" w:author="min.wen" w:date="2018-10-17T16:07:00Z"/>
        </w:rPr>
        <w:pPrChange w:id="366" w:author="min.wen" w:date="2018-10-17T16:07:00Z">
          <w:pPr>
            <w:pStyle w:val="1"/>
          </w:pPr>
        </w:pPrChange>
      </w:pPr>
      <w:ins w:id="367" w:author="min.wen" w:date="2018-10-17T16:08:00Z">
        <w:r>
          <w:rPr>
            <w:noProof/>
          </w:rPr>
          <w:lastRenderedPageBreak/>
          <w:drawing>
            <wp:inline distT="0" distB="0" distL="0" distR="0" wp14:anchorId="6D1407FB" wp14:editId="7FA7BD9D">
              <wp:extent cx="5400040" cy="4504055"/>
              <wp:effectExtent l="0" t="0" r="0" b="0"/>
              <wp:docPr id="17" name="图片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45040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A99E7D6" w14:textId="77777777" w:rsidR="00D21298" w:rsidRPr="00D21298" w:rsidRDefault="00D21298" w:rsidP="00D21298">
      <w:pPr>
        <w:pStyle w:val="a1"/>
        <w:rPr>
          <w:ins w:id="368" w:author="min.wen" w:date="2018-10-17T16:07:00Z"/>
          <w:rFonts w:hint="eastAsia"/>
        </w:rPr>
        <w:pPrChange w:id="369" w:author="min.wen" w:date="2018-10-17T16:07:00Z">
          <w:pPr>
            <w:pStyle w:val="1"/>
          </w:pPr>
        </w:pPrChange>
      </w:pPr>
    </w:p>
    <w:p w14:paraId="342A6D55" w14:textId="55BD67AE" w:rsidR="00D21298" w:rsidRDefault="00D21298" w:rsidP="00535E3A">
      <w:pPr>
        <w:pStyle w:val="2"/>
        <w:rPr>
          <w:ins w:id="370" w:author="min.wen" w:date="2018-10-17T16:09:00Z"/>
        </w:rPr>
        <w:pPrChange w:id="371" w:author="min.wen" w:date="2018-10-18T17:11:00Z">
          <w:pPr>
            <w:pStyle w:val="1"/>
          </w:pPr>
        </w:pPrChange>
      </w:pPr>
      <w:ins w:id="372" w:author="min.wen" w:date="2018-10-17T16:07:00Z">
        <w:r>
          <w:t>RPU</w:t>
        </w:r>
      </w:ins>
    </w:p>
    <w:p w14:paraId="1C9609BD" w14:textId="64974CB4" w:rsidR="00D21298" w:rsidRDefault="00D21298" w:rsidP="00D21298">
      <w:pPr>
        <w:pStyle w:val="a1"/>
        <w:rPr>
          <w:ins w:id="373" w:author="min.wen" w:date="2018-10-17T17:26:00Z"/>
        </w:rPr>
        <w:pPrChange w:id="374" w:author="min.wen" w:date="2018-10-17T16:09:00Z">
          <w:pPr>
            <w:pStyle w:val="1"/>
          </w:pPr>
        </w:pPrChange>
      </w:pPr>
      <w:ins w:id="375" w:author="min.wen" w:date="2018-10-17T16:09:00Z">
        <w:r>
          <w:rPr>
            <w:rFonts w:hint="eastAsia"/>
          </w:rPr>
          <w:t>2</w:t>
        </w:r>
      </w:ins>
      <w:ins w:id="376" w:author="min.wen" w:date="2018-10-17T16:10:00Z">
        <w:r>
          <w:rPr>
            <w:rFonts w:hint="eastAsia"/>
          </w:rPr>
          <w:t>核</w:t>
        </w:r>
        <w:r>
          <w:t>cortex-r5 processors</w:t>
        </w:r>
      </w:ins>
      <w:ins w:id="377" w:author="min.wen" w:date="2018-10-17T16:11:00Z">
        <w:r>
          <w:t xml:space="preserve"> for real-time processing</w:t>
        </w:r>
      </w:ins>
      <w:ins w:id="378" w:author="min.wen" w:date="2018-10-17T16:10:00Z">
        <w:r>
          <w:t>，</w:t>
        </w:r>
      </w:ins>
      <w:ins w:id="379" w:author="min.wen" w:date="2018-10-17T16:11:00Z">
        <w:r>
          <w:t>arm v7-r</w:t>
        </w:r>
        <w:r>
          <w:t>架构</w:t>
        </w:r>
      </w:ins>
    </w:p>
    <w:p w14:paraId="06B55711" w14:textId="525F87AF" w:rsidR="00D21298" w:rsidRPr="00D21298" w:rsidRDefault="00D21298" w:rsidP="00D21298">
      <w:pPr>
        <w:pStyle w:val="a1"/>
        <w:rPr>
          <w:ins w:id="380" w:author="min.wen" w:date="2018-10-17T16:07:00Z"/>
          <w:rFonts w:hint="eastAsia"/>
        </w:rPr>
        <w:pPrChange w:id="381" w:author="min.wen" w:date="2018-10-17T16:09:00Z">
          <w:pPr>
            <w:pStyle w:val="1"/>
          </w:pPr>
        </w:pPrChange>
      </w:pPr>
      <w:ins w:id="382" w:author="min.wen" w:date="2018-10-17T16:12:00Z">
        <w:r>
          <w:rPr>
            <w:noProof/>
          </w:rPr>
          <w:lastRenderedPageBreak/>
          <w:drawing>
            <wp:inline distT="0" distB="0" distL="0" distR="0" wp14:anchorId="35E52D66" wp14:editId="6F870B09">
              <wp:extent cx="5400040" cy="4518025"/>
              <wp:effectExtent l="0" t="0" r="0" b="0"/>
              <wp:docPr id="18" name="图片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45180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5317761" w14:textId="75BACB25" w:rsidR="00D21298" w:rsidRDefault="00D21298" w:rsidP="00535E3A">
      <w:pPr>
        <w:pStyle w:val="2"/>
        <w:rPr>
          <w:ins w:id="383" w:author="min.wen" w:date="2018-10-17T16:12:00Z"/>
        </w:rPr>
        <w:pPrChange w:id="384" w:author="min.wen" w:date="2018-10-18T17:11:00Z">
          <w:pPr>
            <w:pStyle w:val="1"/>
          </w:pPr>
        </w:pPrChange>
      </w:pPr>
      <w:ins w:id="385" w:author="min.wen" w:date="2018-10-17T16:07:00Z">
        <w:r>
          <w:t>GPU</w:t>
        </w:r>
      </w:ins>
    </w:p>
    <w:p w14:paraId="600D287C" w14:textId="13FF770B" w:rsidR="00D21298" w:rsidRDefault="00D21298" w:rsidP="00D21298">
      <w:pPr>
        <w:autoSpaceDE w:val="0"/>
        <w:autoSpaceDN w:val="0"/>
        <w:adjustRightInd w:val="0"/>
        <w:jc w:val="left"/>
        <w:rPr>
          <w:ins w:id="386" w:author="min.wen" w:date="2018-10-17T16:14:00Z"/>
          <w:rFonts w:ascii="SegoeUI" w:eastAsia="SegoeUI" w:cs="SegoeUI"/>
          <w:kern w:val="0"/>
          <w:sz w:val="22"/>
          <w:szCs w:val="22"/>
        </w:rPr>
        <w:pPrChange w:id="387" w:author="min.wen" w:date="2018-10-17T16:13:00Z">
          <w:pPr>
            <w:pStyle w:val="1"/>
          </w:pPr>
        </w:pPrChange>
      </w:pPr>
      <w:ins w:id="388" w:author="min.wen" w:date="2018-10-17T16:13:00Z">
        <w:r w:rsidRPr="00D21298">
          <w:rPr>
            <w:rFonts w:ascii="SegoeUI" w:eastAsia="SegoeUI" w:cs="SegoeUI"/>
            <w:kern w:val="0"/>
            <w:sz w:val="22"/>
            <w:szCs w:val="22"/>
          </w:rPr>
          <w:t>The GPU is a 2D and 3D graphics subsystem based on the Arm</w:t>
        </w:r>
        <w:r w:rsidRPr="00D21298">
          <w:rPr>
            <w:rFonts w:ascii="SegoeUI" w:eastAsia="SegoeUI" w:cs="SegoeUI" w:hint="eastAsia"/>
            <w:kern w:val="0"/>
            <w:sz w:val="22"/>
            <w:szCs w:val="22"/>
          </w:rPr>
          <w:t>®</w:t>
        </w:r>
        <w:r w:rsidRPr="00D21298">
          <w:rPr>
            <w:rFonts w:ascii="SegoeUI" w:eastAsia="SegoeUI" w:cs="SegoeUI"/>
            <w:kern w:val="0"/>
            <w:sz w:val="22"/>
            <w:szCs w:val="22"/>
          </w:rPr>
          <w:t xml:space="preserve"> Mali</w:t>
        </w:r>
        <w:r w:rsidRPr="00D21298">
          <w:rPr>
            <w:rFonts w:ascii="SegoeUI" w:eastAsia="SegoeUI" w:cs="SegoeUI" w:hint="eastAsia"/>
            <w:kern w:val="0"/>
            <w:sz w:val="22"/>
            <w:szCs w:val="22"/>
          </w:rPr>
          <w:t>™</w:t>
        </w:r>
        <w:r w:rsidRPr="00D21298">
          <w:rPr>
            <w:rFonts w:ascii="SegoeUI" w:eastAsia="SegoeUI" w:cs="SegoeUI"/>
            <w:kern w:val="0"/>
            <w:sz w:val="22"/>
            <w:szCs w:val="22"/>
          </w:rPr>
          <w:t>-400 MP2 hardwareaccelerator.</w:t>
        </w:r>
      </w:ins>
    </w:p>
    <w:p w14:paraId="433886AA" w14:textId="7FDC3B88" w:rsidR="00D21298" w:rsidRDefault="00D21298" w:rsidP="00D21298">
      <w:pPr>
        <w:autoSpaceDE w:val="0"/>
        <w:autoSpaceDN w:val="0"/>
        <w:adjustRightInd w:val="0"/>
        <w:jc w:val="left"/>
        <w:rPr>
          <w:ins w:id="389" w:author="min.wen" w:date="2018-10-17T16:14:00Z"/>
        </w:rPr>
        <w:pPrChange w:id="390" w:author="min.wen" w:date="2018-10-17T16:13:00Z">
          <w:pPr>
            <w:pStyle w:val="1"/>
          </w:pPr>
        </w:pPrChange>
      </w:pPr>
      <w:ins w:id="391" w:author="min.wen" w:date="2018-10-17T16:14:00Z">
        <w:r>
          <w:rPr>
            <w:noProof/>
          </w:rPr>
          <w:drawing>
            <wp:inline distT="0" distB="0" distL="0" distR="0" wp14:anchorId="3EE4CD76" wp14:editId="777A5CC2">
              <wp:extent cx="5400040" cy="1637665"/>
              <wp:effectExtent l="0" t="0" r="0" b="635"/>
              <wp:docPr id="20" name="图片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16376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A21735" w14:textId="3A7F8F80" w:rsidR="00D21298" w:rsidRDefault="00D21298" w:rsidP="00D21298">
      <w:pPr>
        <w:autoSpaceDE w:val="0"/>
        <w:autoSpaceDN w:val="0"/>
        <w:adjustRightInd w:val="0"/>
        <w:jc w:val="left"/>
        <w:rPr>
          <w:ins w:id="392" w:author="min.wen" w:date="2018-10-17T17:28:00Z"/>
        </w:rPr>
        <w:pPrChange w:id="393" w:author="min.wen" w:date="2018-10-17T16:13:00Z">
          <w:pPr>
            <w:pStyle w:val="1"/>
          </w:pPr>
        </w:pPrChange>
      </w:pPr>
      <w:ins w:id="394" w:author="min.wen" w:date="2018-10-17T16:14:00Z">
        <w:r>
          <w:rPr>
            <w:noProof/>
          </w:rPr>
          <w:lastRenderedPageBreak/>
          <w:drawing>
            <wp:inline distT="0" distB="0" distL="0" distR="0" wp14:anchorId="4AB0ECF4" wp14:editId="637A654E">
              <wp:extent cx="3832195" cy="2957513"/>
              <wp:effectExtent l="0" t="0" r="0" b="0"/>
              <wp:docPr id="21" name="图片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39886" cy="296344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C52A2D1" w14:textId="77777777" w:rsidR="002B030E" w:rsidRDefault="002B030E" w:rsidP="00087A8C">
      <w:pPr>
        <w:pStyle w:val="1"/>
        <w:rPr>
          <w:ins w:id="395" w:author="min.wen" w:date="2018-10-18T17:06:00Z"/>
        </w:rPr>
      </w:pPr>
      <w:ins w:id="396" w:author="min.wen" w:date="2018-10-17T17:28:00Z">
        <w:r>
          <w:rPr>
            <w:rFonts w:hint="eastAsia"/>
          </w:rPr>
          <w:t xml:space="preserve">ZCU106 EV </w:t>
        </w:r>
        <w:r>
          <w:t>Board与</w:t>
        </w:r>
        <w:r>
          <w:rPr>
            <w:rFonts w:hint="eastAsia"/>
          </w:rPr>
          <w:t xml:space="preserve">A10 </w:t>
        </w:r>
        <w:r>
          <w:t>kit</w:t>
        </w:r>
        <w:r>
          <w:rPr>
            <w:rFonts w:hint="eastAsia"/>
          </w:rPr>
          <w:t>关键</w:t>
        </w:r>
        <w:r>
          <w:t>特性</w:t>
        </w:r>
        <w:r>
          <w:rPr>
            <w:rFonts w:hint="eastAsia"/>
          </w:rPr>
          <w:t>对比</w:t>
        </w:r>
      </w:ins>
    </w:p>
    <w:p w14:paraId="3BE6B2D2" w14:textId="535F6886" w:rsidR="006F644D" w:rsidRDefault="00790ECF" w:rsidP="00535E3A">
      <w:pPr>
        <w:pStyle w:val="2"/>
        <w:rPr>
          <w:ins w:id="397" w:author="min.wen" w:date="2018-10-18T17:09:00Z"/>
        </w:rPr>
        <w:pPrChange w:id="398" w:author="min.wen" w:date="2018-10-18T17:11:00Z">
          <w:pPr>
            <w:pStyle w:val="1"/>
          </w:pPr>
        </w:pPrChange>
      </w:pPr>
      <w:ins w:id="399" w:author="min.wen" w:date="2018-10-18T17:09:00Z">
        <w:r>
          <w:rPr>
            <w:rFonts w:hint="eastAsia"/>
          </w:rPr>
          <w:t>主芯片</w:t>
        </w:r>
        <w:r>
          <w:t>特性比较</w:t>
        </w:r>
      </w:ins>
    </w:p>
    <w:p w14:paraId="105402FC" w14:textId="2C995B3D" w:rsidR="00790ECF" w:rsidRDefault="00790ECF" w:rsidP="00790ECF">
      <w:pPr>
        <w:pStyle w:val="3"/>
        <w:rPr>
          <w:ins w:id="400" w:author="min.wen" w:date="2018-10-18T17:12:00Z"/>
        </w:rPr>
        <w:pPrChange w:id="401" w:author="min.wen" w:date="2018-10-18T17:09:00Z">
          <w:pPr>
            <w:pStyle w:val="1"/>
          </w:pPr>
        </w:pPrChange>
      </w:pPr>
      <w:ins w:id="402" w:author="min.wen" w:date="2018-10-18T17:09:00Z">
        <w:r>
          <w:rPr>
            <w:rFonts w:hint="eastAsia"/>
          </w:rPr>
          <w:t>A10</w:t>
        </w:r>
        <w:r>
          <w:t xml:space="preserve"> SOC</w:t>
        </w:r>
      </w:ins>
    </w:p>
    <w:p w14:paraId="6E9FD8CC" w14:textId="681EF6AB" w:rsidR="00535E3A" w:rsidRPr="00535E3A" w:rsidRDefault="00535E3A" w:rsidP="00535E3A">
      <w:pPr>
        <w:pStyle w:val="a1"/>
        <w:rPr>
          <w:ins w:id="403" w:author="min.wen" w:date="2018-10-18T17:06:00Z"/>
          <w:rFonts w:hint="eastAsia"/>
        </w:rPr>
        <w:pPrChange w:id="404" w:author="min.wen" w:date="2018-10-18T17:12:00Z">
          <w:pPr>
            <w:pStyle w:val="1"/>
          </w:pPr>
        </w:pPrChange>
      </w:pPr>
      <w:ins w:id="405" w:author="min.wen" w:date="2018-10-18T17:12:00Z">
        <w:r>
          <w:rPr>
            <w:rFonts w:ascii="黑体" w:eastAsia="黑体" w:hAnsi="黑体" w:hint="eastAsia"/>
            <w:color w:val="555555"/>
            <w:szCs w:val="21"/>
            <w:shd w:val="clear" w:color="auto" w:fill="FFFFFF"/>
          </w:rPr>
          <w:t>CPU 频率 1.2 GHz，借助过驱动技术可达到 1.5 GHz</w:t>
        </w:r>
      </w:ins>
    </w:p>
    <w:p w14:paraId="024DC4CF" w14:textId="24514335" w:rsidR="006F644D" w:rsidRDefault="006F644D" w:rsidP="006F644D">
      <w:pPr>
        <w:pStyle w:val="a1"/>
        <w:rPr>
          <w:ins w:id="406" w:author="min.wen" w:date="2018-10-18T17:07:00Z"/>
        </w:rPr>
        <w:pPrChange w:id="407" w:author="min.wen" w:date="2018-10-18T17:06:00Z">
          <w:pPr>
            <w:pStyle w:val="1"/>
          </w:pPr>
        </w:pPrChange>
      </w:pPr>
      <w:ins w:id="408" w:author="min.wen" w:date="2018-10-18T17:06:00Z">
        <w:r>
          <w:rPr>
            <w:noProof/>
          </w:rPr>
          <w:drawing>
            <wp:inline distT="0" distB="0" distL="0" distR="0" wp14:anchorId="5C8C1C66" wp14:editId="27B3DC40">
              <wp:extent cx="5400040" cy="3613785"/>
              <wp:effectExtent l="0" t="0" r="0" b="5715"/>
              <wp:docPr id="57" name="图片 5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36137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F127DA8" w14:textId="3865541D" w:rsidR="00B90DFC" w:rsidRDefault="00B90DFC" w:rsidP="006F644D">
      <w:pPr>
        <w:pStyle w:val="a1"/>
        <w:rPr>
          <w:ins w:id="409" w:author="min.wen" w:date="2018-10-18T17:10:00Z"/>
        </w:rPr>
        <w:pPrChange w:id="410" w:author="min.wen" w:date="2018-10-18T17:06:00Z">
          <w:pPr>
            <w:pStyle w:val="1"/>
          </w:pPr>
        </w:pPrChange>
      </w:pPr>
      <w:ins w:id="411" w:author="min.wen" w:date="2018-10-18T17:07:00Z">
        <w:r>
          <w:rPr>
            <w:noProof/>
          </w:rPr>
          <w:lastRenderedPageBreak/>
          <w:drawing>
            <wp:inline distT="0" distB="0" distL="0" distR="0" wp14:anchorId="2258AFA2" wp14:editId="03961C04">
              <wp:extent cx="5400040" cy="4497070"/>
              <wp:effectExtent l="0" t="0" r="0" b="0"/>
              <wp:docPr id="58" name="图片 5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44970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F3F4C64" w14:textId="375053D2" w:rsidR="002916D4" w:rsidRDefault="002916D4" w:rsidP="002916D4">
      <w:pPr>
        <w:pStyle w:val="3"/>
        <w:rPr>
          <w:ins w:id="412" w:author="min.wen" w:date="2018-10-18T17:10:00Z"/>
        </w:rPr>
        <w:pPrChange w:id="413" w:author="min.wen" w:date="2018-10-18T17:10:00Z">
          <w:pPr>
            <w:pStyle w:val="1"/>
          </w:pPr>
        </w:pPrChange>
      </w:pPr>
      <w:ins w:id="414" w:author="min.wen" w:date="2018-10-18T17:10:00Z">
        <w:r>
          <w:rPr>
            <w:rFonts w:hint="eastAsia"/>
          </w:rPr>
          <w:t>ZCU106</w:t>
        </w:r>
      </w:ins>
    </w:p>
    <w:p w14:paraId="691FAEC3" w14:textId="7F804F1F" w:rsidR="002916D4" w:rsidRDefault="002916D4" w:rsidP="002916D4">
      <w:pPr>
        <w:rPr>
          <w:ins w:id="415" w:author="min.wen" w:date="2018-10-18T17:10:00Z"/>
          <w:noProof/>
        </w:rPr>
        <w:pPrChange w:id="416" w:author="min.wen" w:date="2018-10-18T17:11:00Z">
          <w:pPr>
            <w:pStyle w:val="1"/>
          </w:pPr>
        </w:pPrChange>
      </w:pPr>
      <w:ins w:id="417" w:author="min.wen" w:date="2018-10-18T17:10:00Z">
        <w:r>
          <w:rPr>
            <w:rFonts w:hint="eastAsia"/>
          </w:rPr>
          <w:t>见</w:t>
        </w:r>
        <w:r>
          <w:rPr>
            <w:rFonts w:hint="eastAsia"/>
          </w:rPr>
          <w:t>2</w:t>
        </w:r>
        <w:r>
          <w:t>.</w:t>
        </w:r>
        <w:r w:rsidRPr="002916D4">
          <w:rPr>
            <w:noProof/>
          </w:rPr>
          <w:t xml:space="preserve"> </w:t>
        </w:r>
        <w:r>
          <w:rPr>
            <w:noProof/>
          </w:rPr>
          <w:t>ZCU106 Ev Device Feature Summary</w:t>
        </w:r>
      </w:ins>
    </w:p>
    <w:p w14:paraId="64556BF3" w14:textId="3127D53B" w:rsidR="003D7EBC" w:rsidRDefault="0084196B" w:rsidP="00535E3A">
      <w:pPr>
        <w:pStyle w:val="2"/>
        <w:rPr>
          <w:ins w:id="418" w:author="min.wen" w:date="2018-10-18T16:29:00Z"/>
        </w:rPr>
        <w:pPrChange w:id="419" w:author="min.wen" w:date="2018-10-18T17:11:00Z">
          <w:pPr>
            <w:pStyle w:val="1"/>
          </w:pPr>
        </w:pPrChange>
      </w:pPr>
      <w:ins w:id="420" w:author="min.wen" w:date="2018-10-18T16:30:00Z">
        <w:r>
          <w:rPr>
            <w:rFonts w:hint="eastAsia"/>
          </w:rPr>
          <w:t>芯片</w:t>
        </w:r>
        <w:r w:rsidR="005D3435">
          <w:rPr>
            <w:rFonts w:hint="eastAsia"/>
          </w:rPr>
          <w:t>主要</w:t>
        </w:r>
        <w:r w:rsidR="005D3435">
          <w:t>资源</w:t>
        </w:r>
      </w:ins>
      <w:ins w:id="421" w:author="min.wen" w:date="2018-10-18T16:20:00Z">
        <w:r w:rsidR="003D7EBC">
          <w:t>performance</w:t>
        </w:r>
      </w:ins>
      <w:ins w:id="422" w:author="min.wen" w:date="2018-10-18T16:22:00Z">
        <w:r w:rsidR="003D7EBC">
          <w:rPr>
            <w:rFonts w:hint="eastAsia"/>
          </w:rPr>
          <w:t>比较</w:t>
        </w:r>
        <w:r w:rsidR="003D7EBC">
          <w:t>：</w:t>
        </w:r>
      </w:ins>
    </w:p>
    <w:p w14:paraId="1BE5FD48" w14:textId="7E2D39C5" w:rsidR="00631AF9" w:rsidRPr="00631AF9" w:rsidRDefault="00631AF9" w:rsidP="00B90DFC">
      <w:pPr>
        <w:pStyle w:val="3"/>
        <w:rPr>
          <w:ins w:id="423" w:author="min.wen" w:date="2018-10-18T16:20:00Z"/>
          <w:rFonts w:hint="eastAsia"/>
        </w:rPr>
        <w:pPrChange w:id="424" w:author="min.wen" w:date="2018-10-18T17:08:00Z">
          <w:pPr>
            <w:pStyle w:val="1"/>
          </w:pPr>
        </w:pPrChange>
      </w:pPr>
      <w:ins w:id="425" w:author="min.wen" w:date="2018-10-18T16:29:00Z">
        <w:r>
          <w:rPr>
            <w:rFonts w:hint="eastAsia"/>
          </w:rPr>
          <w:t>A10</w:t>
        </w:r>
      </w:ins>
    </w:p>
    <w:p w14:paraId="6D5C5477" w14:textId="2448DCB3" w:rsidR="003D7EBC" w:rsidRDefault="003D7EBC" w:rsidP="003D7EBC">
      <w:pPr>
        <w:pStyle w:val="a1"/>
        <w:rPr>
          <w:ins w:id="426" w:author="min.wen" w:date="2018-10-18T16:20:00Z"/>
        </w:rPr>
        <w:pPrChange w:id="427" w:author="min.wen" w:date="2018-10-18T16:20:00Z">
          <w:pPr>
            <w:pStyle w:val="1"/>
          </w:pPr>
        </w:pPrChange>
      </w:pPr>
      <w:ins w:id="428" w:author="min.wen" w:date="2018-10-18T16:20:00Z">
        <w:r>
          <w:rPr>
            <w:rFonts w:hint="eastAsia"/>
          </w:rPr>
          <w:t>A10</w:t>
        </w:r>
      </w:ins>
      <w:ins w:id="429" w:author="min.wen" w:date="2018-10-18T16:21:00Z">
        <w:r>
          <w:rPr>
            <w:rFonts w:hint="eastAsia"/>
          </w:rPr>
          <w:t>：</w:t>
        </w:r>
        <w:r>
          <w:rPr>
            <w:rFonts w:hint="eastAsia"/>
          </w:rPr>
          <w:t>RAM</w:t>
        </w:r>
      </w:ins>
    </w:p>
    <w:p w14:paraId="26D62477" w14:textId="568040D2" w:rsidR="003D7EBC" w:rsidRDefault="003D7EBC" w:rsidP="003D7EBC">
      <w:pPr>
        <w:pStyle w:val="a1"/>
        <w:rPr>
          <w:ins w:id="430" w:author="min.wen" w:date="2018-10-18T16:21:00Z"/>
        </w:rPr>
        <w:pPrChange w:id="431" w:author="min.wen" w:date="2018-10-18T16:20:00Z">
          <w:pPr>
            <w:pStyle w:val="1"/>
          </w:pPr>
        </w:pPrChange>
      </w:pPr>
      <w:ins w:id="432" w:author="min.wen" w:date="2018-10-18T16:20:00Z">
        <w:r>
          <w:rPr>
            <w:noProof/>
          </w:rPr>
          <w:drawing>
            <wp:inline distT="0" distB="0" distL="0" distR="0" wp14:anchorId="1143AE74" wp14:editId="1E6AC3FE">
              <wp:extent cx="5400040" cy="2323465"/>
              <wp:effectExtent l="0" t="0" r="0" b="635"/>
              <wp:docPr id="48" name="图片 4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23234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5B1B04A" w14:textId="2AC9504D" w:rsidR="003D7EBC" w:rsidRDefault="003D7EBC" w:rsidP="003D7EBC">
      <w:pPr>
        <w:pStyle w:val="a1"/>
        <w:rPr>
          <w:ins w:id="433" w:author="min.wen" w:date="2018-10-18T16:21:00Z"/>
          <w:rFonts w:hint="eastAsia"/>
        </w:rPr>
        <w:pPrChange w:id="434" w:author="min.wen" w:date="2018-10-18T16:20:00Z">
          <w:pPr>
            <w:pStyle w:val="1"/>
          </w:pPr>
        </w:pPrChange>
      </w:pPr>
      <w:ins w:id="435" w:author="min.wen" w:date="2018-10-18T16:21:00Z">
        <w:r>
          <w:rPr>
            <w:rFonts w:hint="eastAsia"/>
          </w:rPr>
          <w:lastRenderedPageBreak/>
          <w:t>A10:DSP</w:t>
        </w:r>
      </w:ins>
    </w:p>
    <w:p w14:paraId="24249733" w14:textId="37AD86DB" w:rsidR="003D7EBC" w:rsidRDefault="003D7EBC" w:rsidP="003D7EBC">
      <w:pPr>
        <w:pStyle w:val="a1"/>
        <w:rPr>
          <w:ins w:id="436" w:author="min.wen" w:date="2018-10-18T16:22:00Z"/>
        </w:rPr>
        <w:pPrChange w:id="437" w:author="min.wen" w:date="2018-10-18T16:20:00Z">
          <w:pPr>
            <w:pStyle w:val="1"/>
          </w:pPr>
        </w:pPrChange>
      </w:pPr>
      <w:ins w:id="438" w:author="min.wen" w:date="2018-10-18T16:21:00Z">
        <w:r>
          <w:rPr>
            <w:noProof/>
          </w:rPr>
          <w:drawing>
            <wp:inline distT="0" distB="0" distL="0" distR="0" wp14:anchorId="171B48FE" wp14:editId="42C81729">
              <wp:extent cx="5400040" cy="2323465"/>
              <wp:effectExtent l="0" t="0" r="0" b="635"/>
              <wp:docPr id="49" name="图片 4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23234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0BCCA6A" w14:textId="1F8F40D1" w:rsidR="009F7B6B" w:rsidRDefault="003D7EBC" w:rsidP="00B90DFC">
      <w:pPr>
        <w:pStyle w:val="3"/>
        <w:rPr>
          <w:ins w:id="439" w:author="min.wen" w:date="2018-10-17T17:29:00Z"/>
          <w:rFonts w:hint="eastAsia"/>
        </w:rPr>
        <w:pPrChange w:id="440" w:author="min.wen" w:date="2018-10-18T17:08:00Z">
          <w:pPr>
            <w:pStyle w:val="1"/>
          </w:pPr>
        </w:pPrChange>
      </w:pPr>
      <w:ins w:id="441" w:author="min.wen" w:date="2018-10-18T16:22:00Z">
        <w:r w:rsidRPr="006A1D15">
          <w:t>XCZU7EV-2FFVC1156</w:t>
        </w:r>
      </w:ins>
      <w:ins w:id="442" w:author="min.wen" w:date="2018-10-18T16:28:00Z">
        <w:r w:rsidR="00631AF9">
          <w:t xml:space="preserve"> </w:t>
        </w:r>
      </w:ins>
      <w:ins w:id="443" w:author="min.wen" w:date="2018-10-17T17:29:00Z">
        <w:r w:rsidR="009F7B6B">
          <w:rPr>
            <w:rFonts w:hint="eastAsia"/>
          </w:rPr>
          <w:t>PCIE</w:t>
        </w:r>
      </w:ins>
      <w:ins w:id="444" w:author="min.wen" w:date="2018-10-18T16:22:00Z">
        <w:r>
          <w:t>(</w:t>
        </w:r>
      </w:ins>
      <w:ins w:id="445" w:author="min.wen" w:date="2018-10-18T16:23:00Z">
        <w:r>
          <w:rPr>
            <w:rFonts w:hint="eastAsia"/>
          </w:rPr>
          <w:t>见</w:t>
        </w:r>
        <w:r>
          <w:rPr>
            <w:rFonts w:hint="eastAsia"/>
          </w:rPr>
          <w:t>3</w:t>
        </w:r>
        <w:r>
          <w:t>.3 memory</w:t>
        </w:r>
      </w:ins>
      <w:ins w:id="446" w:author="min.wen" w:date="2018-10-18T16:22:00Z">
        <w:r>
          <w:t>)</w:t>
        </w:r>
      </w:ins>
    </w:p>
    <w:p w14:paraId="11996723" w14:textId="4788295A" w:rsidR="009F7B6B" w:rsidRDefault="009F7B6B" w:rsidP="00535E3A">
      <w:pPr>
        <w:pStyle w:val="2"/>
        <w:rPr>
          <w:ins w:id="447" w:author="min.wen" w:date="2018-10-18T16:25:00Z"/>
        </w:rPr>
        <w:pPrChange w:id="448" w:author="min.wen" w:date="2018-10-18T17:11:00Z">
          <w:pPr>
            <w:pStyle w:val="1"/>
          </w:pPr>
        </w:pPrChange>
      </w:pPr>
      <w:ins w:id="449" w:author="min.wen" w:date="2018-10-17T17:29:00Z">
        <w:r>
          <w:t>DDR4</w:t>
        </w:r>
      </w:ins>
      <w:ins w:id="450" w:author="min.wen" w:date="2018-10-18T16:31:00Z">
        <w:r w:rsidR="006E59F3">
          <w:rPr>
            <w:rFonts w:hint="eastAsia"/>
          </w:rPr>
          <w:t>性能</w:t>
        </w:r>
      </w:ins>
    </w:p>
    <w:p w14:paraId="4A599A14" w14:textId="076D51A6" w:rsidR="00631AF9" w:rsidRDefault="00631AF9" w:rsidP="00631AF9">
      <w:pPr>
        <w:pStyle w:val="3"/>
        <w:rPr>
          <w:ins w:id="451" w:author="min.wen" w:date="2018-10-18T16:28:00Z"/>
          <w:rFonts w:hint="eastAsia"/>
        </w:rPr>
        <w:pPrChange w:id="452" w:author="min.wen" w:date="2018-10-18T16:28:00Z">
          <w:pPr>
            <w:pStyle w:val="1"/>
          </w:pPr>
        </w:pPrChange>
      </w:pPr>
      <w:ins w:id="453" w:author="min.wen" w:date="2018-10-18T16:28:00Z">
        <w:r>
          <w:rPr>
            <w:rFonts w:hint="eastAsia"/>
          </w:rPr>
          <w:t>A10</w:t>
        </w:r>
        <w:r>
          <w:t xml:space="preserve"> DDR4</w:t>
        </w:r>
        <w:r>
          <w:rPr>
            <w:rFonts w:hint="eastAsia"/>
          </w:rPr>
          <w:t>：</w:t>
        </w:r>
      </w:ins>
    </w:p>
    <w:p w14:paraId="269287D6" w14:textId="7B3B35CC" w:rsidR="00965A44" w:rsidRDefault="00965A44" w:rsidP="00965A44">
      <w:pPr>
        <w:pStyle w:val="a1"/>
        <w:rPr>
          <w:ins w:id="454" w:author="min.wen" w:date="2018-10-18T16:31:00Z"/>
        </w:rPr>
        <w:pPrChange w:id="455" w:author="min.wen" w:date="2018-10-18T16:25:00Z">
          <w:pPr>
            <w:pStyle w:val="1"/>
          </w:pPr>
        </w:pPrChange>
      </w:pPr>
      <w:ins w:id="456" w:author="min.wen" w:date="2018-10-18T16:25:00Z">
        <w:r>
          <w:rPr>
            <w:rFonts w:hint="eastAsia"/>
          </w:rPr>
          <w:t>A10 HPS DDR4:</w:t>
        </w:r>
      </w:ins>
    </w:p>
    <w:p w14:paraId="3FC0A194" w14:textId="6AEF8826" w:rsidR="006E59F3" w:rsidRDefault="006E59F3" w:rsidP="00965A44">
      <w:pPr>
        <w:pStyle w:val="a1"/>
        <w:rPr>
          <w:ins w:id="457" w:author="min.wen" w:date="2018-10-18T16:25:00Z"/>
          <w:rFonts w:hint="eastAsia"/>
        </w:rPr>
        <w:pPrChange w:id="458" w:author="min.wen" w:date="2018-10-18T16:25:00Z">
          <w:pPr>
            <w:pStyle w:val="1"/>
          </w:pPr>
        </w:pPrChange>
      </w:pPr>
      <w:ins w:id="459" w:author="min.wen" w:date="2018-10-18T16:31:00Z">
        <w:r>
          <w:t>1GB</w:t>
        </w:r>
      </w:ins>
    </w:p>
    <w:p w14:paraId="212DF5CB" w14:textId="33EA39F3" w:rsidR="00965A44" w:rsidRDefault="00965A44" w:rsidP="00965A44">
      <w:pPr>
        <w:pStyle w:val="a1"/>
        <w:rPr>
          <w:ins w:id="460" w:author="min.wen" w:date="2018-10-18T16:25:00Z"/>
        </w:rPr>
        <w:pPrChange w:id="461" w:author="min.wen" w:date="2018-10-18T16:25:00Z">
          <w:pPr>
            <w:pStyle w:val="1"/>
          </w:pPr>
        </w:pPrChange>
      </w:pPr>
      <w:ins w:id="462" w:author="min.wen" w:date="2018-10-18T16:25:00Z">
        <w:r>
          <w:rPr>
            <w:noProof/>
          </w:rPr>
          <w:drawing>
            <wp:inline distT="0" distB="0" distL="0" distR="0" wp14:anchorId="3BBDF020" wp14:editId="3D02D960">
              <wp:extent cx="5400040" cy="1265555"/>
              <wp:effectExtent l="0" t="0" r="0" b="0"/>
              <wp:docPr id="50" name="图片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12655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912B534" w14:textId="6AD80A3F" w:rsidR="00965A44" w:rsidRDefault="00965A44" w:rsidP="00965A44">
      <w:pPr>
        <w:pStyle w:val="a1"/>
        <w:rPr>
          <w:ins w:id="463" w:author="min.wen" w:date="2018-10-18T16:32:00Z"/>
        </w:rPr>
        <w:pPrChange w:id="464" w:author="min.wen" w:date="2018-10-18T16:25:00Z">
          <w:pPr>
            <w:pStyle w:val="1"/>
          </w:pPr>
        </w:pPrChange>
      </w:pPr>
      <w:ins w:id="465" w:author="min.wen" w:date="2018-10-18T16:25:00Z">
        <w:r>
          <w:rPr>
            <w:rFonts w:hint="eastAsia"/>
          </w:rPr>
          <w:t>A10 H</w:t>
        </w:r>
      </w:ins>
      <w:ins w:id="466" w:author="min.wen" w:date="2018-10-18T16:27:00Z">
        <w:r>
          <w:t>ard Memory</w:t>
        </w:r>
      </w:ins>
      <w:ins w:id="467" w:author="min.wen" w:date="2018-10-18T16:25:00Z">
        <w:r>
          <w:rPr>
            <w:rFonts w:hint="eastAsia"/>
          </w:rPr>
          <w:t xml:space="preserve"> DDR4:</w:t>
        </w:r>
      </w:ins>
    </w:p>
    <w:p w14:paraId="167C0F22" w14:textId="3A208C64" w:rsidR="006E59F3" w:rsidRDefault="006E59F3" w:rsidP="00965A44">
      <w:pPr>
        <w:pStyle w:val="a1"/>
        <w:rPr>
          <w:ins w:id="468" w:author="min.wen" w:date="2018-10-18T16:25:00Z"/>
          <w:rFonts w:hint="eastAsia"/>
        </w:rPr>
        <w:pPrChange w:id="469" w:author="min.wen" w:date="2018-10-18T16:25:00Z">
          <w:pPr>
            <w:pStyle w:val="1"/>
          </w:pPr>
        </w:pPrChange>
      </w:pPr>
      <w:ins w:id="470" w:author="min.wen" w:date="2018-10-18T16:32:00Z">
        <w:r>
          <w:t>2GB</w:t>
        </w:r>
      </w:ins>
    </w:p>
    <w:p w14:paraId="6DC44527" w14:textId="6E81BBC0" w:rsidR="00965A44" w:rsidRPr="00965A44" w:rsidRDefault="00965A44" w:rsidP="00965A44">
      <w:pPr>
        <w:pStyle w:val="a1"/>
        <w:rPr>
          <w:ins w:id="471" w:author="min.wen" w:date="2018-10-17T17:37:00Z"/>
          <w:rFonts w:hint="eastAsia"/>
        </w:rPr>
        <w:pPrChange w:id="472" w:author="min.wen" w:date="2018-10-18T16:25:00Z">
          <w:pPr>
            <w:pStyle w:val="1"/>
          </w:pPr>
        </w:pPrChange>
      </w:pPr>
      <w:ins w:id="473" w:author="min.wen" w:date="2018-10-18T16:27:00Z">
        <w:r>
          <w:rPr>
            <w:noProof/>
          </w:rPr>
          <w:drawing>
            <wp:inline distT="0" distB="0" distL="0" distR="0" wp14:anchorId="020C97E2" wp14:editId="5CFA933B">
              <wp:extent cx="5400040" cy="1898015"/>
              <wp:effectExtent l="0" t="0" r="0" b="6985"/>
              <wp:docPr id="52" name="图片 5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18980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B681C43" w14:textId="683D9F68" w:rsidR="006E59F3" w:rsidRDefault="006E59F3" w:rsidP="006E59F3">
      <w:pPr>
        <w:pStyle w:val="3"/>
        <w:rPr>
          <w:ins w:id="474" w:author="min.wen" w:date="2018-10-18T16:31:00Z"/>
        </w:rPr>
        <w:pPrChange w:id="475" w:author="min.wen" w:date="2018-10-18T16:31:00Z">
          <w:pPr>
            <w:pStyle w:val="a1"/>
          </w:pPr>
        </w:pPrChange>
      </w:pPr>
      <w:ins w:id="476" w:author="min.wen" w:date="2018-10-18T16:31:00Z">
        <w:r>
          <w:rPr>
            <w:rFonts w:hint="eastAsia"/>
          </w:rPr>
          <w:t>ZCU106</w:t>
        </w:r>
      </w:ins>
    </w:p>
    <w:p w14:paraId="1F9BA6AA" w14:textId="14EF7570" w:rsidR="00631AF9" w:rsidRDefault="00DC62C1" w:rsidP="008841B5">
      <w:pPr>
        <w:pStyle w:val="a1"/>
        <w:rPr>
          <w:ins w:id="477" w:author="min.wen" w:date="2018-10-18T16:43:00Z"/>
        </w:rPr>
        <w:pPrChange w:id="478" w:author="min.wen" w:date="2018-10-17T17:37:00Z">
          <w:pPr>
            <w:pStyle w:val="1"/>
          </w:pPr>
        </w:pPrChange>
      </w:pPr>
      <w:ins w:id="479" w:author="min.wen" w:date="2018-10-18T16:42:00Z">
        <w:r>
          <w:rPr>
            <w:rFonts w:hint="eastAsia"/>
          </w:rPr>
          <w:t>见</w:t>
        </w:r>
      </w:ins>
      <w:ins w:id="480" w:author="min.wen" w:date="2018-10-18T16:43:00Z">
        <w:r>
          <w:rPr>
            <w:rFonts w:hint="eastAsia"/>
          </w:rPr>
          <w:t>3</w:t>
        </w:r>
        <w:r>
          <w:t>.5.1 DDR4</w:t>
        </w:r>
      </w:ins>
    </w:p>
    <w:p w14:paraId="6392E1DB" w14:textId="77777777" w:rsidR="00DC62C1" w:rsidRDefault="00DC62C1" w:rsidP="008841B5">
      <w:pPr>
        <w:pStyle w:val="a1"/>
        <w:rPr>
          <w:ins w:id="481" w:author="min.wen" w:date="2018-10-18T16:28:00Z"/>
        </w:rPr>
        <w:pPrChange w:id="482" w:author="min.wen" w:date="2018-10-17T17:37:00Z">
          <w:pPr>
            <w:pStyle w:val="1"/>
          </w:pPr>
        </w:pPrChange>
      </w:pPr>
    </w:p>
    <w:p w14:paraId="181ACD48" w14:textId="5495DE98" w:rsidR="00631AF9" w:rsidRDefault="000B5741" w:rsidP="00535E3A">
      <w:pPr>
        <w:pStyle w:val="2"/>
        <w:rPr>
          <w:ins w:id="483" w:author="min.wen" w:date="2018-10-18T16:43:00Z"/>
          <w:rFonts w:hint="eastAsia"/>
        </w:rPr>
        <w:pPrChange w:id="484" w:author="min.wen" w:date="2018-10-18T17:11:00Z">
          <w:pPr>
            <w:pStyle w:val="1"/>
          </w:pPr>
        </w:pPrChange>
      </w:pPr>
      <w:ins w:id="485" w:author="min.wen" w:date="2018-10-18T16:43:00Z">
        <w:r>
          <w:rPr>
            <w:rFonts w:hint="eastAsia"/>
          </w:rPr>
          <w:lastRenderedPageBreak/>
          <w:t>核</w:t>
        </w:r>
        <w:r>
          <w:t>电压</w:t>
        </w:r>
      </w:ins>
    </w:p>
    <w:p w14:paraId="1760CADB" w14:textId="7DEB69E4" w:rsidR="000B5741" w:rsidRDefault="000B5741" w:rsidP="008841B5">
      <w:pPr>
        <w:pStyle w:val="a1"/>
        <w:rPr>
          <w:ins w:id="486" w:author="min.wen" w:date="2018-10-18T16:44:00Z"/>
        </w:rPr>
        <w:pPrChange w:id="487" w:author="min.wen" w:date="2018-10-17T17:37:00Z">
          <w:pPr>
            <w:pStyle w:val="1"/>
          </w:pPr>
        </w:pPrChange>
      </w:pPr>
      <w:ins w:id="488" w:author="min.wen" w:date="2018-10-18T16:43:00Z">
        <w:r>
          <w:rPr>
            <w:rFonts w:hint="eastAsia"/>
          </w:rPr>
          <w:t>A10:0.9V</w:t>
        </w:r>
      </w:ins>
    </w:p>
    <w:p w14:paraId="0B3B5A40" w14:textId="77777777" w:rsidR="000B5741" w:rsidRDefault="000B5741" w:rsidP="008841B5">
      <w:pPr>
        <w:pStyle w:val="a1"/>
        <w:rPr>
          <w:ins w:id="489" w:author="min.wen" w:date="2018-10-18T16:43:00Z"/>
          <w:rFonts w:hint="eastAsia"/>
        </w:rPr>
        <w:pPrChange w:id="490" w:author="min.wen" w:date="2018-10-17T17:37:00Z">
          <w:pPr>
            <w:pStyle w:val="1"/>
          </w:pPr>
        </w:pPrChange>
      </w:pPr>
    </w:p>
    <w:p w14:paraId="61D24FE8" w14:textId="251B96AC" w:rsidR="000B5741" w:rsidRDefault="000B5741" w:rsidP="000B5741">
      <w:pPr>
        <w:pStyle w:val="a1"/>
        <w:rPr>
          <w:ins w:id="491" w:author="min.wen" w:date="2018-10-18T16:43:00Z"/>
        </w:rPr>
      </w:pPr>
      <w:bookmarkStart w:id="492" w:name="OLE_LINK1"/>
      <w:bookmarkStart w:id="493" w:name="OLE_LINK2"/>
      <w:ins w:id="494" w:author="min.wen" w:date="2018-10-18T16:43:00Z">
        <w:r>
          <w:rPr>
            <w:rFonts w:hint="eastAsia"/>
          </w:rPr>
          <w:t>ZCU106</w:t>
        </w:r>
        <w:r>
          <w:t>=0.85V</w:t>
        </w:r>
      </w:ins>
    </w:p>
    <w:bookmarkEnd w:id="492"/>
    <w:bookmarkEnd w:id="493"/>
    <w:p w14:paraId="2C5CC482" w14:textId="77777777" w:rsidR="000B5741" w:rsidRDefault="000B5741" w:rsidP="008841B5">
      <w:pPr>
        <w:pStyle w:val="a1"/>
        <w:rPr>
          <w:ins w:id="495" w:author="min.wen" w:date="2018-10-17T17:37:00Z"/>
          <w:rFonts w:hint="eastAsia"/>
        </w:rPr>
        <w:pPrChange w:id="496" w:author="min.wen" w:date="2018-10-17T17:37:00Z">
          <w:pPr>
            <w:pStyle w:val="1"/>
          </w:pPr>
        </w:pPrChange>
      </w:pPr>
    </w:p>
    <w:p w14:paraId="497C76A3" w14:textId="77777777" w:rsidR="00871928" w:rsidRDefault="00871928" w:rsidP="008841B5">
      <w:pPr>
        <w:pStyle w:val="a1"/>
        <w:rPr>
          <w:ins w:id="497" w:author="min.wen" w:date="2018-10-18T14:44:00Z"/>
        </w:rPr>
        <w:pPrChange w:id="498" w:author="min.wen" w:date="2018-10-17T17:37:00Z">
          <w:pPr>
            <w:pStyle w:val="1"/>
          </w:pPr>
        </w:pPrChange>
      </w:pPr>
    </w:p>
    <w:p w14:paraId="03264B04" w14:textId="58F03D09" w:rsidR="00871928" w:rsidRDefault="00871928" w:rsidP="008841B5">
      <w:pPr>
        <w:pStyle w:val="a1"/>
        <w:rPr>
          <w:ins w:id="499" w:author="min.wen" w:date="2018-10-18T12:07:00Z"/>
          <w:rFonts w:hint="eastAsia"/>
        </w:rPr>
        <w:pPrChange w:id="500" w:author="min.wen" w:date="2018-10-17T17:37:00Z">
          <w:pPr>
            <w:pStyle w:val="1"/>
          </w:pPr>
        </w:pPrChange>
      </w:pPr>
    </w:p>
    <w:p w14:paraId="24A3BC95" w14:textId="55A62739" w:rsidR="00276A97" w:rsidRDefault="005B656B" w:rsidP="00087A8C">
      <w:pPr>
        <w:pStyle w:val="1"/>
        <w:rPr>
          <w:ins w:id="501" w:author="min.wen" w:date="2018-10-18T17:18:00Z"/>
          <w:rFonts w:hint="eastAsia"/>
        </w:rPr>
      </w:pPr>
      <w:ins w:id="502" w:author="min.wen" w:date="2018-10-18T17:17:00Z">
        <w:r>
          <w:rPr>
            <w:rFonts w:hint="eastAsia"/>
          </w:rPr>
          <w:t>项目</w:t>
        </w:r>
        <w:r>
          <w:t>移植</w:t>
        </w:r>
      </w:ins>
      <w:ins w:id="503" w:author="min.wen" w:date="2018-10-18T17:25:00Z">
        <w:r>
          <w:rPr>
            <w:rFonts w:hint="eastAsia"/>
          </w:rPr>
          <w:t>考虑</w:t>
        </w:r>
      </w:ins>
    </w:p>
    <w:p w14:paraId="7AF96AA5" w14:textId="6A9A8AAE" w:rsidR="005B656B" w:rsidRDefault="005B656B" w:rsidP="005B656B">
      <w:pPr>
        <w:pStyle w:val="a1"/>
        <w:ind w:firstLine="0"/>
        <w:rPr>
          <w:ins w:id="504" w:author="min.wen" w:date="2018-10-18T17:23:00Z"/>
        </w:rPr>
        <w:pPrChange w:id="505" w:author="min.wen" w:date="2018-10-18T17:17:00Z">
          <w:pPr>
            <w:pStyle w:val="1"/>
          </w:pPr>
        </w:pPrChange>
      </w:pPr>
      <w:ins w:id="506" w:author="min.wen" w:date="2018-10-18T17:18:00Z">
        <w:r>
          <w:rPr>
            <w:rFonts w:hint="eastAsia"/>
          </w:rPr>
          <w:t>1</w:t>
        </w:r>
        <w:r>
          <w:t>.A10</w:t>
        </w:r>
        <w:r>
          <w:rPr>
            <w:rFonts w:hint="eastAsia"/>
          </w:rPr>
          <w:t>和</w:t>
        </w:r>
        <w:r>
          <w:t>ZCU106</w:t>
        </w:r>
        <w:r>
          <w:rPr>
            <w:rFonts w:hint="eastAsia"/>
          </w:rPr>
          <w:t>两个</w:t>
        </w:r>
        <w:r>
          <w:t>平台芯片</w:t>
        </w:r>
        <w:r>
          <w:t>Block Ram</w:t>
        </w:r>
        <w:r>
          <w:t>资源</w:t>
        </w:r>
      </w:ins>
      <w:ins w:id="507" w:author="min.wen" w:date="2018-10-18T17:19:00Z">
        <w:r>
          <w:rPr>
            <w:rFonts w:hint="eastAsia"/>
          </w:rPr>
          <w:t>总</w:t>
        </w:r>
        <w:r>
          <w:t>大小</w:t>
        </w:r>
        <w:r>
          <w:rPr>
            <w:rFonts w:hint="eastAsia"/>
          </w:rPr>
          <w:t>差</w:t>
        </w:r>
        <w:r>
          <w:t>不多</w:t>
        </w:r>
        <w:r>
          <w:rPr>
            <w:rFonts w:hint="eastAsia"/>
          </w:rPr>
          <w:t>（</w:t>
        </w:r>
        <w:r>
          <w:rPr>
            <w:rFonts w:hint="eastAsia"/>
          </w:rPr>
          <w:t>A10 42</w:t>
        </w:r>
        <w:r>
          <w:t>Mb</w:t>
        </w:r>
        <w:r>
          <w:t>，</w:t>
        </w:r>
        <w:r>
          <w:t>Zcu106 38</w:t>
        </w:r>
      </w:ins>
      <w:ins w:id="508" w:author="min.wen" w:date="2018-10-18T17:20:00Z">
        <w:r>
          <w:t>Mb</w:t>
        </w:r>
      </w:ins>
      <w:ins w:id="509" w:author="min.wen" w:date="2018-10-18T17:19:00Z">
        <w:r>
          <w:t>）</w:t>
        </w:r>
      </w:ins>
      <w:ins w:id="510" w:author="min.wen" w:date="2018-10-18T17:21:00Z">
        <w:r>
          <w:rPr>
            <w:rFonts w:hint="eastAsia"/>
          </w:rPr>
          <w:t>，</w:t>
        </w:r>
        <w:r>
          <w:t>但</w:t>
        </w:r>
        <w:r>
          <w:t>Ram</w:t>
        </w:r>
      </w:ins>
      <w:ins w:id="511" w:author="min.wen" w:date="2018-10-18T17:22:00Z">
        <w:r>
          <w:rPr>
            <w:rFonts w:hint="eastAsia"/>
          </w:rPr>
          <w:t>特性</w:t>
        </w:r>
        <w:r>
          <w:t>差异大，</w:t>
        </w:r>
        <w:r>
          <w:rPr>
            <w:rFonts w:hint="eastAsia"/>
          </w:rPr>
          <w:t>移植</w:t>
        </w:r>
      </w:ins>
      <w:ins w:id="512" w:author="min.wen" w:date="2018-10-18T17:27:00Z">
        <w:r w:rsidR="000C2BC6">
          <w:rPr>
            <w:rFonts w:hint="eastAsia"/>
          </w:rPr>
          <w:t>时</w:t>
        </w:r>
        <w:r w:rsidR="000C2BC6">
          <w:t>改动</w:t>
        </w:r>
      </w:ins>
      <w:ins w:id="513" w:author="min.wen" w:date="2018-10-18T17:23:00Z">
        <w:r>
          <w:rPr>
            <w:rFonts w:hint="eastAsia"/>
          </w:rPr>
          <w:t>应该</w:t>
        </w:r>
        <w:r>
          <w:t>不小</w:t>
        </w:r>
      </w:ins>
    </w:p>
    <w:p w14:paraId="02FAAC5E" w14:textId="0893F6E4" w:rsidR="005B656B" w:rsidRDefault="005B656B" w:rsidP="005B656B">
      <w:pPr>
        <w:pStyle w:val="a1"/>
        <w:ind w:firstLine="0"/>
        <w:rPr>
          <w:ins w:id="514" w:author="min.wen" w:date="2018-10-18T17:25:00Z"/>
        </w:rPr>
        <w:pPrChange w:id="515" w:author="min.wen" w:date="2018-10-18T17:17:00Z">
          <w:pPr>
            <w:pStyle w:val="1"/>
          </w:pPr>
        </w:pPrChange>
      </w:pPr>
      <w:ins w:id="516" w:author="min.wen" w:date="2018-10-18T17:23:00Z">
        <w:r>
          <w:t>2.Dsp</w:t>
        </w:r>
        <w:r>
          <w:t>特性二者相差也</w:t>
        </w:r>
        <w:r>
          <w:rPr>
            <w:rFonts w:hint="eastAsia"/>
          </w:rPr>
          <w:t>比较</w:t>
        </w:r>
        <w:r>
          <w:t>大</w:t>
        </w:r>
        <w:r>
          <w:rPr>
            <w:rFonts w:hint="eastAsia"/>
          </w:rPr>
          <w:t>CE</w:t>
        </w:r>
        <w:r>
          <w:rPr>
            <w:rFonts w:hint="eastAsia"/>
          </w:rPr>
          <w:t>模块</w:t>
        </w:r>
        <w:r>
          <w:t>移植</w:t>
        </w:r>
      </w:ins>
      <w:ins w:id="517" w:author="min.wen" w:date="2018-10-18T17:24:00Z">
        <w:r>
          <w:t>需要考虑</w:t>
        </w:r>
      </w:ins>
    </w:p>
    <w:p w14:paraId="53BCB56F" w14:textId="6992E4E6" w:rsidR="005B656B" w:rsidRPr="005B656B" w:rsidRDefault="005B656B" w:rsidP="005B656B">
      <w:pPr>
        <w:pStyle w:val="a1"/>
        <w:ind w:firstLine="0"/>
        <w:rPr>
          <w:ins w:id="518" w:author="min.wen" w:date="2018-10-18T14:44:00Z"/>
          <w:rFonts w:hint="eastAsia"/>
        </w:rPr>
        <w:pPrChange w:id="519" w:author="min.wen" w:date="2018-10-18T17:17:00Z">
          <w:pPr>
            <w:pStyle w:val="1"/>
          </w:pPr>
        </w:pPrChange>
      </w:pPr>
      <w:ins w:id="520" w:author="min.wen" w:date="2018-10-18T17:25:00Z">
        <w:r>
          <w:rPr>
            <w:rFonts w:hint="eastAsia"/>
          </w:rPr>
          <w:t>3</w:t>
        </w:r>
        <w:r>
          <w:t>.</w:t>
        </w:r>
      </w:ins>
      <w:ins w:id="521" w:author="min.wen" w:date="2018-10-18T17:26:00Z">
        <w:r>
          <w:rPr>
            <w:rFonts w:hint="eastAsia"/>
          </w:rPr>
          <w:t>另外</w:t>
        </w:r>
        <w:r>
          <w:t>，</w:t>
        </w:r>
        <w:r>
          <w:t>soc</w:t>
        </w:r>
        <w:r>
          <w:t>部分的移植</w:t>
        </w:r>
      </w:ins>
      <w:ins w:id="522" w:author="min.wen" w:date="2018-10-18T17:27:00Z">
        <w:r>
          <w:rPr>
            <w:rFonts w:hint="eastAsia"/>
          </w:rPr>
          <w:t>到</w:t>
        </w:r>
        <w:r>
          <w:rPr>
            <w:rFonts w:hint="eastAsia"/>
          </w:rPr>
          <w:t>x</w:t>
        </w:r>
        <w:r>
          <w:t>ilinx</w:t>
        </w:r>
        <w:r>
          <w:t>上</w:t>
        </w:r>
      </w:ins>
      <w:ins w:id="523" w:author="min.wen" w:date="2018-10-18T17:26:00Z">
        <w:r>
          <w:t>没有这方面的经验</w:t>
        </w:r>
      </w:ins>
    </w:p>
    <w:p w14:paraId="1FE4EF4B" w14:textId="68332C91" w:rsidR="00871928" w:rsidRDefault="00871928" w:rsidP="00087A8C">
      <w:pPr>
        <w:pStyle w:val="1"/>
        <w:rPr>
          <w:ins w:id="524" w:author="min.wen" w:date="2018-10-18T14:44:00Z"/>
          <w:rFonts w:hint="eastAsia"/>
        </w:rPr>
      </w:pPr>
      <w:ins w:id="525" w:author="min.wen" w:date="2018-10-18T14:44:00Z">
        <w:r>
          <w:rPr>
            <w:rFonts w:hint="eastAsia"/>
          </w:rPr>
          <w:t>开发板</w:t>
        </w:r>
        <w:r>
          <w:t>实物图</w:t>
        </w:r>
      </w:ins>
    </w:p>
    <w:p w14:paraId="0CA07F80" w14:textId="547B2E9A" w:rsidR="00871928" w:rsidRPr="008841B5" w:rsidRDefault="00871928" w:rsidP="008841B5">
      <w:pPr>
        <w:pStyle w:val="a1"/>
        <w:rPr>
          <w:rFonts w:hint="eastAsia"/>
        </w:rPr>
        <w:pPrChange w:id="526" w:author="min.wen" w:date="2018-10-17T17:37:00Z">
          <w:pPr>
            <w:pStyle w:val="1"/>
          </w:pPr>
        </w:pPrChange>
      </w:pPr>
      <w:ins w:id="527" w:author="min.wen" w:date="2018-10-18T14:44:00Z">
        <w:r>
          <w:rPr>
            <w:noProof/>
          </w:rPr>
          <w:drawing>
            <wp:inline distT="0" distB="0" distL="0" distR="0" wp14:anchorId="14B7A6EE" wp14:editId="5785EEC5">
              <wp:extent cx="5400040" cy="4048125"/>
              <wp:effectExtent l="0" t="0" r="0" b="9525"/>
              <wp:docPr id="40" name="图片 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40481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sectPr w:rsidR="00871928" w:rsidRPr="008841B5" w:rsidSect="00133D19">
      <w:pgSz w:w="11906" w:h="16838" w:code="9"/>
      <w:pgMar w:top="1418" w:right="1701" w:bottom="1418" w:left="1701" w:header="851" w:footer="992" w:gutter="0"/>
      <w:cols w:space="425"/>
      <w:docGrid w:type="linesAndChars" w:linePitch="350" w:charSpace="343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8D9DE0F" w14:textId="77777777" w:rsidR="007975DF" w:rsidRDefault="007975DF">
      <w:r>
        <w:separator/>
      </w:r>
    </w:p>
  </w:endnote>
  <w:endnote w:type="continuationSeparator" w:id="0">
    <w:p w14:paraId="1274B89B" w14:textId="77777777" w:rsidR="007975DF" w:rsidRDefault="007975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UI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92DA657" w14:textId="77777777" w:rsidR="009F7EF3" w:rsidRDefault="009F7EF3" w:rsidP="009969A7">
    <w:pPr>
      <w:pStyle w:val="a6"/>
      <w:ind w:right="360"/>
      <w:jc w:val="center"/>
    </w:pPr>
    <w:r>
      <w:rPr>
        <w:rFonts w:hint="eastAsia"/>
        <w:kern w:val="0"/>
        <w:szCs w:val="21"/>
      </w:rPr>
      <w:t xml:space="preserve">                                                                      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913AC1" w14:textId="77777777" w:rsidR="009F7EF3" w:rsidRPr="00D5498A" w:rsidRDefault="009F7EF3" w:rsidP="00D653B8">
    <w:pPr>
      <w:pStyle w:val="a6"/>
      <w:ind w:firstLineChars="1000" w:firstLine="1800"/>
    </w:pPr>
    <w:r>
      <w:rPr>
        <w:rFonts w:hint="eastAsia"/>
      </w:rPr>
      <w:t>本文档属于</w:t>
    </w:r>
    <w:r>
      <w:rPr>
        <w:rFonts w:hint="eastAsia"/>
      </w:rPr>
      <w:t>W</w:t>
    </w:r>
    <w:r>
      <w:t>estwell-lab</w:t>
    </w:r>
    <w:r>
      <w:rPr>
        <w:rFonts w:hint="eastAsia"/>
      </w:rPr>
      <w:t>有限公司，未经许可，不得向外部传播</w:t>
    </w:r>
    <w:r>
      <w:rPr>
        <w:rFonts w:hint="eastAsia"/>
      </w:rPr>
      <w:t xml:space="preserve">              </w:t>
    </w: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 w:rsidR="00087A8C">
      <w:rPr>
        <w:rStyle w:val="a7"/>
        <w:noProof/>
      </w:rPr>
      <w:t>2</w:t>
    </w:r>
    <w:r>
      <w:rPr>
        <w:rStyle w:val="a7"/>
      </w:rPr>
      <w:fldChar w:fldCharType="end"/>
    </w:r>
  </w:p>
  <w:p w14:paraId="7987D04E" w14:textId="77777777" w:rsidR="009F7EF3" w:rsidRDefault="009F7EF3" w:rsidP="009969A7">
    <w:pPr>
      <w:pStyle w:val="a6"/>
      <w:ind w:right="360"/>
      <w:jc w:val="center"/>
    </w:pPr>
    <w:r>
      <w:rPr>
        <w:rFonts w:hint="eastAsia"/>
        <w:kern w:val="0"/>
        <w:szCs w:val="21"/>
      </w:rPr>
      <w:t xml:space="preserve">                                                                       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88F96A" w14:textId="77777777" w:rsidR="009F7EF3" w:rsidRDefault="009F7EF3" w:rsidP="00D653B8">
    <w:pPr>
      <w:pStyle w:val="a6"/>
      <w:ind w:firstLineChars="850" w:firstLine="1530"/>
    </w:pPr>
    <w:r>
      <w:rPr>
        <w:rFonts w:hint="eastAsia"/>
      </w:rPr>
      <w:t>本文档属于</w:t>
    </w:r>
    <w:r>
      <w:rPr>
        <w:rFonts w:hint="eastAsia"/>
      </w:rPr>
      <w:t>Westwell</w:t>
    </w:r>
    <w:r>
      <w:t>-lab</w:t>
    </w:r>
    <w:r>
      <w:rPr>
        <w:rFonts w:hint="eastAsia"/>
      </w:rPr>
      <w:t>有限公司，未经许可，不得向外部传播</w:t>
    </w:r>
    <w:r>
      <w:tab/>
    </w: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 w:rsidR="00087A8C">
      <w:rPr>
        <w:rStyle w:val="a7"/>
        <w:noProof/>
      </w:rPr>
      <w:t>14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1236841" w14:textId="77777777" w:rsidR="007975DF" w:rsidRDefault="007975DF">
      <w:r>
        <w:separator/>
      </w:r>
    </w:p>
  </w:footnote>
  <w:footnote w:type="continuationSeparator" w:id="0">
    <w:p w14:paraId="2A101C52" w14:textId="77777777" w:rsidR="007975DF" w:rsidRDefault="007975D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D69855" w14:textId="77777777" w:rsidR="009F7EF3" w:rsidRDefault="009F7EF3" w:rsidP="001C66A0">
    <w:pPr>
      <w:pStyle w:val="a5"/>
      <w:jc w:val="both"/>
    </w:pPr>
    <w:r w:rsidRPr="003F17AF">
      <w:rPr>
        <w:noProof/>
      </w:rPr>
      <w:drawing>
        <wp:inline distT="0" distB="0" distL="0" distR="0" wp14:anchorId="5859548F" wp14:editId="760DE470">
          <wp:extent cx="2320290" cy="569595"/>
          <wp:effectExtent l="0" t="0" r="3810" b="1905"/>
          <wp:docPr id="9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20290" cy="5695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EFE4D3" w14:textId="6AD3A1E1" w:rsidR="009F7EF3" w:rsidRPr="00594C81" w:rsidRDefault="009F7EF3" w:rsidP="009969A7">
    <w:pPr>
      <w:pStyle w:val="a5"/>
      <w:jc w:val="both"/>
      <w:rPr>
        <w:rFonts w:ascii="宋体" w:hAnsi="宋体"/>
      </w:rPr>
    </w:pPr>
    <w:r>
      <w:rPr>
        <w:rFonts w:ascii="宋体" w:hAnsi="宋体" w:hint="eastAsia"/>
      </w:rPr>
      <w:t xml:space="preserve">                        </w:t>
    </w:r>
    <w:r>
      <w:rPr>
        <w:rFonts w:ascii="宋体" w:hAnsi="宋体"/>
      </w:rPr>
      <w:t xml:space="preserve">   </w:t>
    </w:r>
    <w:r>
      <w:rPr>
        <w:rFonts w:ascii="宋体" w:hAnsi="宋体" w:hint="eastAsia"/>
      </w:rPr>
      <w:t xml:space="preserve">FasterRCNN </w:t>
    </w:r>
    <w:r w:rsidRPr="0050153A">
      <w:rPr>
        <w:rFonts w:ascii="宋体" w:hAnsi="宋体" w:hint="eastAsia"/>
      </w:rPr>
      <w:t>卷积输出数据流详细</w:t>
    </w:r>
    <w:r w:rsidRPr="00D76ABB">
      <w:rPr>
        <w:rFonts w:ascii="宋体" w:hAnsi="宋体" w:hint="eastAsia"/>
      </w:rPr>
      <w:t>设计报告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22" type="#_x0000_t75" style="width:11.5pt;height:11.5pt" o:bullet="t">
        <v:imagedata r:id="rId1" o:title="mso12C"/>
      </v:shape>
    </w:pict>
  </w:numPicBullet>
  <w:abstractNum w:abstractNumId="0">
    <w:nsid w:val="FFFFFF88"/>
    <w:multiLevelType w:val="singleLevel"/>
    <w:tmpl w:val="5E8EE40C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051079A9"/>
    <w:multiLevelType w:val="hybridMultilevel"/>
    <w:tmpl w:val="F4B4354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9165142"/>
    <w:multiLevelType w:val="hybridMultilevel"/>
    <w:tmpl w:val="9716A5CA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">
    <w:nsid w:val="0A8844EB"/>
    <w:multiLevelType w:val="hybridMultilevel"/>
    <w:tmpl w:val="D1B2371A"/>
    <w:lvl w:ilvl="0" w:tplc="FDE26CE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0D5A62E7"/>
    <w:multiLevelType w:val="hybridMultilevel"/>
    <w:tmpl w:val="EF8C6636"/>
    <w:lvl w:ilvl="0" w:tplc="0409000B">
      <w:start w:val="1"/>
      <w:numFmt w:val="bullet"/>
      <w:lvlText w:val=""/>
      <w:lvlJc w:val="left"/>
      <w:pPr>
        <w:ind w:left="125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7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9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1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3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7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17" w:hanging="420"/>
      </w:pPr>
      <w:rPr>
        <w:rFonts w:ascii="Wingdings" w:hAnsi="Wingdings" w:hint="default"/>
      </w:rPr>
    </w:lvl>
  </w:abstractNum>
  <w:abstractNum w:abstractNumId="5">
    <w:nsid w:val="0E2F5160"/>
    <w:multiLevelType w:val="hybridMultilevel"/>
    <w:tmpl w:val="170EEBE4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>
    <w:nsid w:val="0E323862"/>
    <w:multiLevelType w:val="hybridMultilevel"/>
    <w:tmpl w:val="F4B4354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13A01110"/>
    <w:multiLevelType w:val="hybridMultilevel"/>
    <w:tmpl w:val="763664E0"/>
    <w:lvl w:ilvl="0" w:tplc="04090001">
      <w:start w:val="1"/>
      <w:numFmt w:val="bullet"/>
      <w:lvlText w:val=""/>
      <w:lvlJc w:val="left"/>
      <w:pPr>
        <w:ind w:left="99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1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3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7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9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1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3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56" w:hanging="420"/>
      </w:pPr>
      <w:rPr>
        <w:rFonts w:ascii="Wingdings" w:hAnsi="Wingdings" w:hint="default"/>
      </w:rPr>
    </w:lvl>
  </w:abstractNum>
  <w:abstractNum w:abstractNumId="8">
    <w:nsid w:val="14DA1798"/>
    <w:multiLevelType w:val="hybridMultilevel"/>
    <w:tmpl w:val="AC6AE276"/>
    <w:lvl w:ilvl="0" w:tplc="04090019">
      <w:start w:val="1"/>
      <w:numFmt w:val="decimal"/>
      <w:lvlText w:val="%1."/>
      <w:lvlJc w:val="left"/>
      <w:pPr>
        <w:ind w:left="840" w:hanging="420"/>
      </w:pPr>
      <w:rPr>
        <w:rFonts w:cs="Times New Roman" w:hint="default"/>
        <w:b w:val="0"/>
      </w:rPr>
    </w:lvl>
    <w:lvl w:ilvl="1" w:tplc="04090019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9">
    <w:nsid w:val="19602E36"/>
    <w:multiLevelType w:val="hybridMultilevel"/>
    <w:tmpl w:val="7D9A1092"/>
    <w:lvl w:ilvl="0" w:tplc="0409000B">
      <w:start w:val="1"/>
      <w:numFmt w:val="bullet"/>
      <w:lvlText w:val=""/>
      <w:lvlJc w:val="left"/>
      <w:pPr>
        <w:ind w:left="1273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93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13" w:hanging="420"/>
      </w:pPr>
      <w:rPr>
        <w:rFonts w:ascii="Wingdings" w:hAnsi="Wingdings" w:hint="default"/>
      </w:rPr>
    </w:lvl>
    <w:lvl w:ilvl="3" w:tplc="0409000D">
      <w:start w:val="1"/>
      <w:numFmt w:val="bullet"/>
      <w:lvlText w:val=""/>
      <w:lvlJc w:val="left"/>
      <w:pPr>
        <w:ind w:left="253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3" w:hanging="420"/>
      </w:pPr>
      <w:rPr>
        <w:rFonts w:ascii="Wingdings" w:hAnsi="Wingdings" w:hint="default"/>
      </w:rPr>
    </w:lvl>
  </w:abstractNum>
  <w:abstractNum w:abstractNumId="10">
    <w:nsid w:val="1E585026"/>
    <w:multiLevelType w:val="hybridMultilevel"/>
    <w:tmpl w:val="32380CF6"/>
    <w:lvl w:ilvl="0" w:tplc="04090019">
      <w:start w:val="1"/>
      <w:numFmt w:val="decimal"/>
      <w:lvlText w:val="%1."/>
      <w:lvlJc w:val="left"/>
      <w:pPr>
        <w:ind w:left="840" w:hanging="420"/>
      </w:pPr>
      <w:rPr>
        <w:rFonts w:cs="Times New Roman" w:hint="default"/>
        <w:b w:val="0"/>
      </w:rPr>
    </w:lvl>
    <w:lvl w:ilvl="1" w:tplc="04090019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1">
    <w:nsid w:val="24102C4A"/>
    <w:multiLevelType w:val="hybridMultilevel"/>
    <w:tmpl w:val="11B0E760"/>
    <w:lvl w:ilvl="0" w:tplc="DAF216EA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9">
      <w:start w:val="1"/>
      <w:numFmt w:val="bullet"/>
      <w:lvlText w:val="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9">
      <w:start w:val="1"/>
      <w:numFmt w:val="bullet"/>
      <w:lvlText w:val="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4" w:tplc="04090019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E7E285A0">
      <w:start w:val="1"/>
      <w:numFmt w:val="decimal"/>
      <w:lvlText w:val="（%6）"/>
      <w:lvlJc w:val="left"/>
      <w:pPr>
        <w:tabs>
          <w:tab w:val="num" w:pos="2820"/>
        </w:tabs>
        <w:ind w:left="2820" w:hanging="720"/>
      </w:pPr>
      <w:rPr>
        <w:rFonts w:hint="default"/>
      </w:rPr>
    </w:lvl>
    <w:lvl w:ilvl="6" w:tplc="0728CDA4">
      <w:start w:val="4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>
    <w:nsid w:val="26A83BC2"/>
    <w:multiLevelType w:val="hybridMultilevel"/>
    <w:tmpl w:val="C28036B8"/>
    <w:lvl w:ilvl="0" w:tplc="DEC25C58">
      <w:start w:val="1"/>
      <w:numFmt w:val="decimal"/>
      <w:lvlText w:val="%1）"/>
      <w:lvlJc w:val="left"/>
      <w:pPr>
        <w:tabs>
          <w:tab w:val="num" w:pos="1140"/>
        </w:tabs>
        <w:ind w:left="1140" w:hanging="720"/>
      </w:pPr>
      <w:rPr>
        <w:rFonts w:hint="default"/>
      </w:rPr>
    </w:lvl>
    <w:lvl w:ilvl="1" w:tplc="2A4613D0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911EBA3A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C5B2C83E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A2787028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9740A2E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E218338C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F0208484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1DCA482A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3">
    <w:nsid w:val="26E60D23"/>
    <w:multiLevelType w:val="hybridMultilevel"/>
    <w:tmpl w:val="5BCC143C"/>
    <w:lvl w:ilvl="0" w:tplc="E06E82E4">
      <w:start w:val="1"/>
      <w:numFmt w:val="decimal"/>
      <w:lvlText w:val="%1."/>
      <w:lvlJc w:val="left"/>
      <w:pPr>
        <w:ind w:left="840" w:hanging="420"/>
      </w:pPr>
      <w:rPr>
        <w:rFonts w:cs="Times New Roman" w:hint="default"/>
        <w:b w:val="0"/>
      </w:rPr>
    </w:lvl>
    <w:lvl w:ilvl="1" w:tplc="04090019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4">
    <w:nsid w:val="297F3925"/>
    <w:multiLevelType w:val="hybridMultilevel"/>
    <w:tmpl w:val="DCD80F66"/>
    <w:lvl w:ilvl="0" w:tplc="04090007">
      <w:start w:val="1"/>
      <w:numFmt w:val="bullet"/>
      <w:lvlText w:val=""/>
      <w:lvlPicBulletId w:val="0"/>
      <w:lvlJc w:val="left"/>
      <w:pPr>
        <w:ind w:left="125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7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9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1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3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7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19" w:hanging="420"/>
      </w:pPr>
      <w:rPr>
        <w:rFonts w:ascii="Wingdings" w:hAnsi="Wingdings" w:hint="default"/>
      </w:rPr>
    </w:lvl>
  </w:abstractNum>
  <w:abstractNum w:abstractNumId="15">
    <w:nsid w:val="2A134AA0"/>
    <w:multiLevelType w:val="hybridMultilevel"/>
    <w:tmpl w:val="5EE87DD6"/>
    <w:lvl w:ilvl="0" w:tplc="04090019">
      <w:start w:val="1"/>
      <w:numFmt w:val="decimal"/>
      <w:lvlText w:val="%1."/>
      <w:lvlJc w:val="left"/>
      <w:pPr>
        <w:ind w:left="360" w:hanging="360"/>
      </w:p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2B517D29"/>
    <w:multiLevelType w:val="hybridMultilevel"/>
    <w:tmpl w:val="2A5EE030"/>
    <w:lvl w:ilvl="0" w:tplc="B2EE02F6">
      <w:start w:val="1"/>
      <w:numFmt w:val="bullet"/>
      <w:lvlText w:val="■"/>
      <w:lvlJc w:val="left"/>
      <w:pPr>
        <w:tabs>
          <w:tab w:val="num" w:pos="845"/>
        </w:tabs>
        <w:ind w:left="845" w:hanging="420"/>
      </w:pPr>
      <w:rPr>
        <w:rFonts w:ascii="宋体" w:eastAsia="宋体" w:hAnsi="宋体" w:hint="eastAsia"/>
      </w:rPr>
    </w:lvl>
    <w:lvl w:ilvl="1" w:tplc="04090019">
      <w:start w:val="1"/>
      <w:numFmt w:val="bullet"/>
      <w:lvlText w:val=""/>
      <w:lvlJc w:val="left"/>
      <w:pPr>
        <w:tabs>
          <w:tab w:val="num" w:pos="415"/>
        </w:tabs>
        <w:ind w:left="415" w:hanging="420"/>
      </w:pPr>
      <w:rPr>
        <w:rFonts w:ascii="Wingdings" w:hAnsi="Wingdings" w:hint="default"/>
      </w:rPr>
    </w:lvl>
    <w:lvl w:ilvl="2" w:tplc="0409001B">
      <w:start w:val="1"/>
      <w:numFmt w:val="bullet"/>
      <w:lvlText w:val=""/>
      <w:lvlJc w:val="left"/>
      <w:pPr>
        <w:tabs>
          <w:tab w:val="num" w:pos="835"/>
        </w:tabs>
        <w:ind w:left="835" w:hanging="420"/>
      </w:pPr>
      <w:rPr>
        <w:rFonts w:ascii="Wingdings" w:hAnsi="Wingdings" w:hint="default"/>
      </w:rPr>
    </w:lvl>
    <w:lvl w:ilvl="3" w:tplc="0409000F">
      <w:start w:val="1"/>
      <w:numFmt w:val="bullet"/>
      <w:lvlText w:val=""/>
      <w:lvlJc w:val="left"/>
      <w:pPr>
        <w:tabs>
          <w:tab w:val="num" w:pos="1255"/>
        </w:tabs>
        <w:ind w:left="1255" w:hanging="42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tabs>
          <w:tab w:val="num" w:pos="1675"/>
        </w:tabs>
        <w:ind w:left="1675" w:hanging="42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tabs>
          <w:tab w:val="num" w:pos="2095"/>
        </w:tabs>
        <w:ind w:left="2095" w:hanging="42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tabs>
          <w:tab w:val="num" w:pos="2515"/>
        </w:tabs>
        <w:ind w:left="2515" w:hanging="42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tabs>
          <w:tab w:val="num" w:pos="2935"/>
        </w:tabs>
        <w:ind w:left="2935" w:hanging="42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tabs>
          <w:tab w:val="num" w:pos="3355"/>
        </w:tabs>
        <w:ind w:left="3355" w:hanging="420"/>
      </w:pPr>
      <w:rPr>
        <w:rFonts w:ascii="Wingdings" w:hAnsi="Wingdings" w:hint="default"/>
      </w:rPr>
    </w:lvl>
  </w:abstractNum>
  <w:abstractNum w:abstractNumId="17">
    <w:nsid w:val="2B965265"/>
    <w:multiLevelType w:val="hybridMultilevel"/>
    <w:tmpl w:val="7542C1BA"/>
    <w:lvl w:ilvl="0" w:tplc="048E2FE0">
      <w:start w:val="1"/>
      <w:numFmt w:val="upperLetter"/>
      <w:lvlText w:val="%1．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03">
      <w:start w:val="1"/>
      <w:numFmt w:val="decimal"/>
      <w:lvlText w:val="%2，"/>
      <w:lvlJc w:val="left"/>
      <w:pPr>
        <w:tabs>
          <w:tab w:val="num" w:pos="1215"/>
        </w:tabs>
        <w:ind w:left="1215" w:hanging="375"/>
      </w:pPr>
      <w:rPr>
        <w:rFonts w:hint="default"/>
      </w:rPr>
    </w:lvl>
    <w:lvl w:ilvl="2" w:tplc="04090005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03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1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03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8">
    <w:nsid w:val="2CC67189"/>
    <w:multiLevelType w:val="hybridMultilevel"/>
    <w:tmpl w:val="CE1208C8"/>
    <w:lvl w:ilvl="0" w:tplc="4D1ED9F6">
      <w:start w:val="1"/>
      <w:numFmt w:val="decimal"/>
      <w:lvlText w:val="%1."/>
      <w:lvlJc w:val="left"/>
      <w:pPr>
        <w:ind w:left="840" w:hanging="420"/>
      </w:pPr>
      <w:rPr>
        <w:rFonts w:cs="Times New Roman" w:hint="eastAsia"/>
        <w:b w:val="0"/>
      </w:rPr>
    </w:lvl>
    <w:lvl w:ilvl="1" w:tplc="B63C9E2C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9">
    <w:nsid w:val="324A00D2"/>
    <w:multiLevelType w:val="hybridMultilevel"/>
    <w:tmpl w:val="3EDA96E0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>
    <w:nsid w:val="33172D42"/>
    <w:multiLevelType w:val="hybridMultilevel"/>
    <w:tmpl w:val="4F049BA4"/>
    <w:lvl w:ilvl="0" w:tplc="3FA294C4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>
      <w:start w:val="1"/>
      <w:numFmt w:val="decimal"/>
      <w:lvlText w:val="%2."/>
      <w:lvlJc w:val="left"/>
      <w:pPr>
        <w:ind w:left="420" w:hanging="420"/>
      </w:pPr>
      <w:rPr>
        <w:rFonts w:cs="Times New Roman" w:hint="eastAsia"/>
        <w:b w:val="0"/>
      </w:rPr>
    </w:lvl>
    <w:lvl w:ilvl="2" w:tplc="0409001B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21">
    <w:nsid w:val="3CF535D7"/>
    <w:multiLevelType w:val="hybridMultilevel"/>
    <w:tmpl w:val="85CA0C90"/>
    <w:lvl w:ilvl="0" w:tplc="04090001">
      <w:start w:val="1"/>
      <w:numFmt w:val="decimal"/>
      <w:lvlText w:val="%1）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1" w:tplc="3FA294C4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2">
    <w:nsid w:val="41D372E1"/>
    <w:multiLevelType w:val="hybridMultilevel"/>
    <w:tmpl w:val="D102C042"/>
    <w:lvl w:ilvl="0" w:tplc="FE301B66">
      <w:start w:val="1"/>
      <w:numFmt w:val="bullet"/>
      <w:lvlText w:val=""/>
      <w:lvlJc w:val="left"/>
      <w:pPr>
        <w:tabs>
          <w:tab w:val="num" w:pos="845"/>
        </w:tabs>
        <w:ind w:left="845" w:hanging="420"/>
      </w:pPr>
      <w:rPr>
        <w:rFonts w:ascii="Wingdings" w:hAnsi="Wingdings" w:hint="default"/>
      </w:rPr>
    </w:lvl>
    <w:lvl w:ilvl="1" w:tplc="04090019">
      <w:start w:val="1"/>
      <w:numFmt w:val="decimal"/>
      <w:lvlText w:val="%2、"/>
      <w:lvlJc w:val="left"/>
      <w:pPr>
        <w:tabs>
          <w:tab w:val="num" w:pos="1205"/>
        </w:tabs>
        <w:ind w:left="1205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685"/>
        </w:tabs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5"/>
        </w:tabs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5"/>
        </w:tabs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5"/>
        </w:tabs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5"/>
        </w:tabs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5"/>
        </w:tabs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5"/>
        </w:tabs>
        <w:ind w:left="4205" w:hanging="420"/>
      </w:pPr>
    </w:lvl>
  </w:abstractNum>
  <w:abstractNum w:abstractNumId="23">
    <w:nsid w:val="430C5787"/>
    <w:multiLevelType w:val="hybridMultilevel"/>
    <w:tmpl w:val="542EF6E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4ABD7B9A"/>
    <w:multiLevelType w:val="hybridMultilevel"/>
    <w:tmpl w:val="0DAAB4F8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E303F4A"/>
    <w:multiLevelType w:val="hybridMultilevel"/>
    <w:tmpl w:val="9A764F24"/>
    <w:lvl w:ilvl="0" w:tplc="0409000B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34006268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1B" w:tentative="1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26">
    <w:nsid w:val="519579CA"/>
    <w:multiLevelType w:val="hybridMultilevel"/>
    <w:tmpl w:val="DE54C9AA"/>
    <w:lvl w:ilvl="0" w:tplc="04090009">
      <w:start w:val="1"/>
      <w:numFmt w:val="decimal"/>
      <w:lvlText w:val="%1，"/>
      <w:lvlJc w:val="left"/>
      <w:pPr>
        <w:tabs>
          <w:tab w:val="num" w:pos="360"/>
        </w:tabs>
        <w:ind w:left="360" w:hanging="360"/>
      </w:pPr>
      <w:rPr>
        <w:rFonts w:hint="default"/>
        <w:color w:val="000000"/>
      </w:rPr>
    </w:lvl>
    <w:lvl w:ilvl="1" w:tplc="04090003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05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1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03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1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03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7">
    <w:nsid w:val="56E3133D"/>
    <w:multiLevelType w:val="multilevel"/>
    <w:tmpl w:val="5C2EDEA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chineseCountingThousand"/>
      <w:lvlText w:val="(%2)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8">
    <w:nsid w:val="57D433E1"/>
    <w:multiLevelType w:val="hybridMultilevel"/>
    <w:tmpl w:val="C0A2B73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97F1523"/>
    <w:multiLevelType w:val="hybridMultilevel"/>
    <w:tmpl w:val="6766464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>
    <w:nsid w:val="5C707E71"/>
    <w:multiLevelType w:val="hybridMultilevel"/>
    <w:tmpl w:val="3C68C3E0"/>
    <w:lvl w:ilvl="0" w:tplc="4DA895DE">
      <w:start w:val="1"/>
      <w:numFmt w:val="decimal"/>
      <w:lvlText w:val="%1."/>
      <w:lvlJc w:val="left"/>
      <w:pPr>
        <w:tabs>
          <w:tab w:val="num" w:pos="996"/>
        </w:tabs>
        <w:ind w:left="996" w:hanging="420"/>
      </w:pPr>
    </w:lvl>
    <w:lvl w:ilvl="1" w:tplc="04090019">
      <w:start w:val="1"/>
      <w:numFmt w:val="decimal"/>
      <w:lvlText w:val="%2．"/>
      <w:lvlJc w:val="left"/>
      <w:pPr>
        <w:tabs>
          <w:tab w:val="num" w:pos="1731"/>
        </w:tabs>
        <w:ind w:left="1731" w:hanging="735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836"/>
        </w:tabs>
        <w:ind w:left="1836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56"/>
        </w:tabs>
        <w:ind w:left="2256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676"/>
        </w:tabs>
        <w:ind w:left="2676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96"/>
        </w:tabs>
        <w:ind w:left="3096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16"/>
        </w:tabs>
        <w:ind w:left="3516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936"/>
        </w:tabs>
        <w:ind w:left="3936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56"/>
        </w:tabs>
        <w:ind w:left="4356" w:hanging="420"/>
      </w:pPr>
    </w:lvl>
  </w:abstractNum>
  <w:abstractNum w:abstractNumId="31">
    <w:nsid w:val="61153192"/>
    <w:multiLevelType w:val="hybridMultilevel"/>
    <w:tmpl w:val="F4B4354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64543190"/>
    <w:multiLevelType w:val="hybridMultilevel"/>
    <w:tmpl w:val="29168CE8"/>
    <w:lvl w:ilvl="0" w:tplc="4BC2B17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64AF55C9"/>
    <w:multiLevelType w:val="hybridMultilevel"/>
    <w:tmpl w:val="A5CAC25A"/>
    <w:lvl w:ilvl="0" w:tplc="0409000F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DB20F3FA" w:tentative="1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1B" w:tentative="1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34">
    <w:nsid w:val="708E55A9"/>
    <w:multiLevelType w:val="hybridMultilevel"/>
    <w:tmpl w:val="542EF6E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717E2F32"/>
    <w:multiLevelType w:val="hybridMultilevel"/>
    <w:tmpl w:val="54223674"/>
    <w:lvl w:ilvl="0" w:tplc="0409000B">
      <w:start w:val="1"/>
      <w:numFmt w:val="decimal"/>
      <w:lvlText w:val="%1."/>
      <w:lvlJc w:val="left"/>
      <w:pPr>
        <w:ind w:left="420" w:hanging="420"/>
      </w:pPr>
    </w:lvl>
    <w:lvl w:ilvl="1" w:tplc="04090003">
      <w:start w:val="1"/>
      <w:numFmt w:val="lowerLetter"/>
      <w:lvlText w:val="%2)"/>
      <w:lvlJc w:val="left"/>
      <w:pPr>
        <w:ind w:left="840" w:hanging="42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1910DD9"/>
    <w:multiLevelType w:val="hybridMultilevel"/>
    <w:tmpl w:val="C9D6CE08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7">
    <w:nsid w:val="76451154"/>
    <w:multiLevelType w:val="multilevel"/>
    <w:tmpl w:val="41D4AC5C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2"/>
      <w:lvlText w:val="%1.%2"/>
      <w:lvlJc w:val="left"/>
      <w:pPr>
        <w:tabs>
          <w:tab w:val="num" w:pos="3128"/>
        </w:tabs>
        <w:ind w:left="3128" w:hanging="576"/>
      </w:p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37"/>
  </w:num>
  <w:num w:numId="2">
    <w:abstractNumId w:val="0"/>
  </w:num>
  <w:num w:numId="3">
    <w:abstractNumId w:val="11"/>
  </w:num>
  <w:num w:numId="4">
    <w:abstractNumId w:val="25"/>
  </w:num>
  <w:num w:numId="5">
    <w:abstractNumId w:val="30"/>
  </w:num>
  <w:num w:numId="6">
    <w:abstractNumId w:val="22"/>
  </w:num>
  <w:num w:numId="7">
    <w:abstractNumId w:val="12"/>
  </w:num>
  <w:num w:numId="8">
    <w:abstractNumId w:val="37"/>
  </w:num>
  <w:num w:numId="9">
    <w:abstractNumId w:val="16"/>
  </w:num>
  <w:num w:numId="10">
    <w:abstractNumId w:val="21"/>
  </w:num>
  <w:num w:numId="11">
    <w:abstractNumId w:val="17"/>
  </w:num>
  <w:num w:numId="12">
    <w:abstractNumId w:val="37"/>
  </w:num>
  <w:num w:numId="13">
    <w:abstractNumId w:val="37"/>
  </w:num>
  <w:num w:numId="14">
    <w:abstractNumId w:val="9"/>
  </w:num>
  <w:num w:numId="15">
    <w:abstractNumId w:val="33"/>
  </w:num>
  <w:num w:numId="16">
    <w:abstractNumId w:val="18"/>
  </w:num>
  <w:num w:numId="17">
    <w:abstractNumId w:val="8"/>
  </w:num>
  <w:num w:numId="18">
    <w:abstractNumId w:val="13"/>
  </w:num>
  <w:num w:numId="19">
    <w:abstractNumId w:val="10"/>
  </w:num>
  <w:num w:numId="20">
    <w:abstractNumId w:val="20"/>
  </w:num>
  <w:num w:numId="21">
    <w:abstractNumId w:val="37"/>
  </w:num>
  <w:num w:numId="22">
    <w:abstractNumId w:val="26"/>
  </w:num>
  <w:num w:numId="23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</w:num>
  <w:num w:numId="25">
    <w:abstractNumId w:val="2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4"/>
  </w:num>
  <w:num w:numId="27">
    <w:abstractNumId w:val="27"/>
  </w:num>
  <w:num w:numId="28">
    <w:abstractNumId w:val="37"/>
  </w:num>
  <w:num w:numId="29">
    <w:abstractNumId w:val="37"/>
  </w:num>
  <w:num w:numId="30">
    <w:abstractNumId w:val="37"/>
  </w:num>
  <w:num w:numId="31">
    <w:abstractNumId w:val="37"/>
  </w:num>
  <w:num w:numId="32">
    <w:abstractNumId w:val="24"/>
  </w:num>
  <w:num w:numId="33">
    <w:abstractNumId w:val="37"/>
  </w:num>
  <w:num w:numId="34">
    <w:abstractNumId w:val="7"/>
  </w:num>
  <w:num w:numId="35">
    <w:abstractNumId w:val="19"/>
  </w:num>
  <w:num w:numId="36">
    <w:abstractNumId w:val="23"/>
  </w:num>
  <w:num w:numId="37">
    <w:abstractNumId w:val="34"/>
  </w:num>
  <w:num w:numId="38">
    <w:abstractNumId w:val="32"/>
  </w:num>
  <w:num w:numId="39">
    <w:abstractNumId w:val="2"/>
  </w:num>
  <w:num w:numId="40">
    <w:abstractNumId w:val="5"/>
  </w:num>
  <w:num w:numId="41">
    <w:abstractNumId w:val="4"/>
  </w:num>
  <w:num w:numId="42">
    <w:abstractNumId w:val="36"/>
  </w:num>
  <w:num w:numId="43">
    <w:abstractNumId w:val="29"/>
  </w:num>
  <w:num w:numId="44">
    <w:abstractNumId w:val="31"/>
  </w:num>
  <w:num w:numId="45">
    <w:abstractNumId w:val="1"/>
  </w:num>
  <w:num w:numId="46">
    <w:abstractNumId w:val="6"/>
  </w:num>
  <w:num w:numId="47">
    <w:abstractNumId w:val="3"/>
  </w:num>
  <w:num w:numId="48">
    <w:abstractNumId w:val="37"/>
  </w:num>
  <w:num w:numId="49">
    <w:abstractNumId w:val="37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in.wen">
    <w15:presenceInfo w15:providerId="None" w15:userId="min.we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420"/>
  <w:drawingGridHorizontalSpacing w:val="227"/>
  <w:drawingGridVerticalSpacing w:val="175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2150"/>
    <w:rsid w:val="00002078"/>
    <w:rsid w:val="00002706"/>
    <w:rsid w:val="000040DD"/>
    <w:rsid w:val="00005C29"/>
    <w:rsid w:val="00006927"/>
    <w:rsid w:val="00006FD5"/>
    <w:rsid w:val="0000716C"/>
    <w:rsid w:val="000078D7"/>
    <w:rsid w:val="00010299"/>
    <w:rsid w:val="00012F80"/>
    <w:rsid w:val="00013DBE"/>
    <w:rsid w:val="000140B7"/>
    <w:rsid w:val="0001488B"/>
    <w:rsid w:val="00015726"/>
    <w:rsid w:val="00015CF0"/>
    <w:rsid w:val="00016132"/>
    <w:rsid w:val="00016202"/>
    <w:rsid w:val="000166A0"/>
    <w:rsid w:val="000169B1"/>
    <w:rsid w:val="000205F2"/>
    <w:rsid w:val="0002078B"/>
    <w:rsid w:val="00021264"/>
    <w:rsid w:val="00021373"/>
    <w:rsid w:val="0002165C"/>
    <w:rsid w:val="00021B4F"/>
    <w:rsid w:val="00022A64"/>
    <w:rsid w:val="00023A69"/>
    <w:rsid w:val="00024456"/>
    <w:rsid w:val="00025E94"/>
    <w:rsid w:val="0002673C"/>
    <w:rsid w:val="00026901"/>
    <w:rsid w:val="000273EE"/>
    <w:rsid w:val="00030C2A"/>
    <w:rsid w:val="00030CC5"/>
    <w:rsid w:val="000312C6"/>
    <w:rsid w:val="00031471"/>
    <w:rsid w:val="00031D2E"/>
    <w:rsid w:val="000323BA"/>
    <w:rsid w:val="0003269E"/>
    <w:rsid w:val="00035AE1"/>
    <w:rsid w:val="00035E8C"/>
    <w:rsid w:val="00036A5C"/>
    <w:rsid w:val="000412F1"/>
    <w:rsid w:val="00041870"/>
    <w:rsid w:val="00041A56"/>
    <w:rsid w:val="0004207D"/>
    <w:rsid w:val="00042308"/>
    <w:rsid w:val="000430B8"/>
    <w:rsid w:val="00043A2A"/>
    <w:rsid w:val="00043C72"/>
    <w:rsid w:val="0004679D"/>
    <w:rsid w:val="00046EC4"/>
    <w:rsid w:val="000505EB"/>
    <w:rsid w:val="00052198"/>
    <w:rsid w:val="00052AC4"/>
    <w:rsid w:val="00053C0A"/>
    <w:rsid w:val="000540D1"/>
    <w:rsid w:val="00054CE8"/>
    <w:rsid w:val="00054EA5"/>
    <w:rsid w:val="00055016"/>
    <w:rsid w:val="00057A24"/>
    <w:rsid w:val="0006032B"/>
    <w:rsid w:val="00060421"/>
    <w:rsid w:val="000620A1"/>
    <w:rsid w:val="00062878"/>
    <w:rsid w:val="000631E0"/>
    <w:rsid w:val="0006327C"/>
    <w:rsid w:val="000633FF"/>
    <w:rsid w:val="0006421A"/>
    <w:rsid w:val="00064F27"/>
    <w:rsid w:val="00065A71"/>
    <w:rsid w:val="0006626E"/>
    <w:rsid w:val="00067416"/>
    <w:rsid w:val="00071CFB"/>
    <w:rsid w:val="00071D1F"/>
    <w:rsid w:val="00072D27"/>
    <w:rsid w:val="00072FC7"/>
    <w:rsid w:val="00073901"/>
    <w:rsid w:val="00074AEE"/>
    <w:rsid w:val="00075ADE"/>
    <w:rsid w:val="00075D08"/>
    <w:rsid w:val="00077BFE"/>
    <w:rsid w:val="00080A9F"/>
    <w:rsid w:val="00083406"/>
    <w:rsid w:val="00084918"/>
    <w:rsid w:val="00084D52"/>
    <w:rsid w:val="0008735A"/>
    <w:rsid w:val="00087A8C"/>
    <w:rsid w:val="00087EC4"/>
    <w:rsid w:val="00090FA7"/>
    <w:rsid w:val="000917CA"/>
    <w:rsid w:val="0009293F"/>
    <w:rsid w:val="0009297A"/>
    <w:rsid w:val="00092C08"/>
    <w:rsid w:val="0009318F"/>
    <w:rsid w:val="000943C0"/>
    <w:rsid w:val="0009641E"/>
    <w:rsid w:val="00096D55"/>
    <w:rsid w:val="00097394"/>
    <w:rsid w:val="000A06C0"/>
    <w:rsid w:val="000A0E38"/>
    <w:rsid w:val="000A22A4"/>
    <w:rsid w:val="000A3DE1"/>
    <w:rsid w:val="000A4EF1"/>
    <w:rsid w:val="000A54BC"/>
    <w:rsid w:val="000A7FD9"/>
    <w:rsid w:val="000B0F26"/>
    <w:rsid w:val="000B26C2"/>
    <w:rsid w:val="000B2AAC"/>
    <w:rsid w:val="000B3755"/>
    <w:rsid w:val="000B44BB"/>
    <w:rsid w:val="000B48B1"/>
    <w:rsid w:val="000B5741"/>
    <w:rsid w:val="000B7250"/>
    <w:rsid w:val="000B7335"/>
    <w:rsid w:val="000C1623"/>
    <w:rsid w:val="000C2B1D"/>
    <w:rsid w:val="000C2BC6"/>
    <w:rsid w:val="000C320C"/>
    <w:rsid w:val="000C36C6"/>
    <w:rsid w:val="000C4788"/>
    <w:rsid w:val="000C4F06"/>
    <w:rsid w:val="000C61F3"/>
    <w:rsid w:val="000C6230"/>
    <w:rsid w:val="000C63BC"/>
    <w:rsid w:val="000C640C"/>
    <w:rsid w:val="000C677C"/>
    <w:rsid w:val="000C6A52"/>
    <w:rsid w:val="000C7762"/>
    <w:rsid w:val="000D1030"/>
    <w:rsid w:val="000D1E4B"/>
    <w:rsid w:val="000D27E6"/>
    <w:rsid w:val="000D33C8"/>
    <w:rsid w:val="000D46FD"/>
    <w:rsid w:val="000D5783"/>
    <w:rsid w:val="000D584C"/>
    <w:rsid w:val="000D598D"/>
    <w:rsid w:val="000D7164"/>
    <w:rsid w:val="000E08B0"/>
    <w:rsid w:val="000E18DA"/>
    <w:rsid w:val="000E2FCD"/>
    <w:rsid w:val="000E3108"/>
    <w:rsid w:val="000E575E"/>
    <w:rsid w:val="000E6513"/>
    <w:rsid w:val="000E7E16"/>
    <w:rsid w:val="000F1061"/>
    <w:rsid w:val="000F1911"/>
    <w:rsid w:val="000F209E"/>
    <w:rsid w:val="000F23F7"/>
    <w:rsid w:val="000F2BA2"/>
    <w:rsid w:val="000F3C8F"/>
    <w:rsid w:val="000F3E50"/>
    <w:rsid w:val="000F53E2"/>
    <w:rsid w:val="000F540C"/>
    <w:rsid w:val="000F70CB"/>
    <w:rsid w:val="000F74CF"/>
    <w:rsid w:val="000F78E1"/>
    <w:rsid w:val="00100C96"/>
    <w:rsid w:val="001018B2"/>
    <w:rsid w:val="00102735"/>
    <w:rsid w:val="00104F62"/>
    <w:rsid w:val="001070DC"/>
    <w:rsid w:val="001075D2"/>
    <w:rsid w:val="00107813"/>
    <w:rsid w:val="0011174D"/>
    <w:rsid w:val="00112EF3"/>
    <w:rsid w:val="00113056"/>
    <w:rsid w:val="0011334C"/>
    <w:rsid w:val="001139C9"/>
    <w:rsid w:val="00114AAB"/>
    <w:rsid w:val="001152E4"/>
    <w:rsid w:val="001160EB"/>
    <w:rsid w:val="00116516"/>
    <w:rsid w:val="00117DA9"/>
    <w:rsid w:val="001224CD"/>
    <w:rsid w:val="00124142"/>
    <w:rsid w:val="001260F1"/>
    <w:rsid w:val="00127148"/>
    <w:rsid w:val="001307D8"/>
    <w:rsid w:val="00130F81"/>
    <w:rsid w:val="001336DA"/>
    <w:rsid w:val="00133C50"/>
    <w:rsid w:val="00133D19"/>
    <w:rsid w:val="00135322"/>
    <w:rsid w:val="00136909"/>
    <w:rsid w:val="00136E7A"/>
    <w:rsid w:val="001378EC"/>
    <w:rsid w:val="001408B9"/>
    <w:rsid w:val="00140E57"/>
    <w:rsid w:val="00141510"/>
    <w:rsid w:val="00142692"/>
    <w:rsid w:val="00142F26"/>
    <w:rsid w:val="00143EF6"/>
    <w:rsid w:val="00143F2D"/>
    <w:rsid w:val="00144BE6"/>
    <w:rsid w:val="001454C7"/>
    <w:rsid w:val="00146017"/>
    <w:rsid w:val="00146969"/>
    <w:rsid w:val="00151501"/>
    <w:rsid w:val="00151CCC"/>
    <w:rsid w:val="00151F8A"/>
    <w:rsid w:val="001538DF"/>
    <w:rsid w:val="00154110"/>
    <w:rsid w:val="001541B0"/>
    <w:rsid w:val="00155455"/>
    <w:rsid w:val="00155579"/>
    <w:rsid w:val="00155C9E"/>
    <w:rsid w:val="00155F5A"/>
    <w:rsid w:val="0015613D"/>
    <w:rsid w:val="00156DBC"/>
    <w:rsid w:val="00156F82"/>
    <w:rsid w:val="00157CE7"/>
    <w:rsid w:val="001619D8"/>
    <w:rsid w:val="001621F5"/>
    <w:rsid w:val="00162CEC"/>
    <w:rsid w:val="00162ED5"/>
    <w:rsid w:val="00164851"/>
    <w:rsid w:val="00165FA5"/>
    <w:rsid w:val="001663AF"/>
    <w:rsid w:val="0016774C"/>
    <w:rsid w:val="00170288"/>
    <w:rsid w:val="001708CB"/>
    <w:rsid w:val="00170E76"/>
    <w:rsid w:val="00171E79"/>
    <w:rsid w:val="0017205F"/>
    <w:rsid w:val="00172A65"/>
    <w:rsid w:val="0017321C"/>
    <w:rsid w:val="001743F0"/>
    <w:rsid w:val="00174ED8"/>
    <w:rsid w:val="0017590F"/>
    <w:rsid w:val="00175ED8"/>
    <w:rsid w:val="001769EB"/>
    <w:rsid w:val="00176CF8"/>
    <w:rsid w:val="001774F2"/>
    <w:rsid w:val="00177A02"/>
    <w:rsid w:val="0018219E"/>
    <w:rsid w:val="00183899"/>
    <w:rsid w:val="0018423D"/>
    <w:rsid w:val="001845C5"/>
    <w:rsid w:val="00187F0E"/>
    <w:rsid w:val="0019011C"/>
    <w:rsid w:val="00190A20"/>
    <w:rsid w:val="00190F9E"/>
    <w:rsid w:val="00191195"/>
    <w:rsid w:val="00191AEA"/>
    <w:rsid w:val="00191EC6"/>
    <w:rsid w:val="0019275B"/>
    <w:rsid w:val="00193558"/>
    <w:rsid w:val="0019377A"/>
    <w:rsid w:val="001942D3"/>
    <w:rsid w:val="00194868"/>
    <w:rsid w:val="00194A9A"/>
    <w:rsid w:val="00195A58"/>
    <w:rsid w:val="001A08A5"/>
    <w:rsid w:val="001A219D"/>
    <w:rsid w:val="001A24B0"/>
    <w:rsid w:val="001A2B24"/>
    <w:rsid w:val="001A5529"/>
    <w:rsid w:val="001A63F9"/>
    <w:rsid w:val="001A6AE8"/>
    <w:rsid w:val="001A6BB9"/>
    <w:rsid w:val="001A6D4A"/>
    <w:rsid w:val="001A6FA7"/>
    <w:rsid w:val="001A777F"/>
    <w:rsid w:val="001A7EE6"/>
    <w:rsid w:val="001B1CA7"/>
    <w:rsid w:val="001B2234"/>
    <w:rsid w:val="001B3619"/>
    <w:rsid w:val="001B4450"/>
    <w:rsid w:val="001B4B06"/>
    <w:rsid w:val="001B52A4"/>
    <w:rsid w:val="001B65E1"/>
    <w:rsid w:val="001C22A7"/>
    <w:rsid w:val="001C2918"/>
    <w:rsid w:val="001C2B0B"/>
    <w:rsid w:val="001C6651"/>
    <w:rsid w:val="001C66A0"/>
    <w:rsid w:val="001C6EBB"/>
    <w:rsid w:val="001C7FDC"/>
    <w:rsid w:val="001D0816"/>
    <w:rsid w:val="001D102B"/>
    <w:rsid w:val="001D1096"/>
    <w:rsid w:val="001D277A"/>
    <w:rsid w:val="001D28C5"/>
    <w:rsid w:val="001D3C8B"/>
    <w:rsid w:val="001D4494"/>
    <w:rsid w:val="001D510B"/>
    <w:rsid w:val="001E0652"/>
    <w:rsid w:val="001E1778"/>
    <w:rsid w:val="001E222B"/>
    <w:rsid w:val="001E2641"/>
    <w:rsid w:val="001E2E48"/>
    <w:rsid w:val="001E4A80"/>
    <w:rsid w:val="001E5BB7"/>
    <w:rsid w:val="001E69BD"/>
    <w:rsid w:val="001F028B"/>
    <w:rsid w:val="001F0BE4"/>
    <w:rsid w:val="001F154C"/>
    <w:rsid w:val="001F29D6"/>
    <w:rsid w:val="001F29F4"/>
    <w:rsid w:val="001F4BE5"/>
    <w:rsid w:val="00201A12"/>
    <w:rsid w:val="0020267F"/>
    <w:rsid w:val="00202E77"/>
    <w:rsid w:val="00203594"/>
    <w:rsid w:val="0020389E"/>
    <w:rsid w:val="00203B24"/>
    <w:rsid w:val="002058F3"/>
    <w:rsid w:val="00205FC2"/>
    <w:rsid w:val="0020757A"/>
    <w:rsid w:val="00207A00"/>
    <w:rsid w:val="00207D71"/>
    <w:rsid w:val="00210343"/>
    <w:rsid w:val="00211A01"/>
    <w:rsid w:val="00211C82"/>
    <w:rsid w:val="00212AF1"/>
    <w:rsid w:val="00212EB9"/>
    <w:rsid w:val="00213A14"/>
    <w:rsid w:val="00215338"/>
    <w:rsid w:val="00216D99"/>
    <w:rsid w:val="00221958"/>
    <w:rsid w:val="002237DC"/>
    <w:rsid w:val="00223FB7"/>
    <w:rsid w:val="00224E53"/>
    <w:rsid w:val="00225B04"/>
    <w:rsid w:val="00226727"/>
    <w:rsid w:val="002272E9"/>
    <w:rsid w:val="00227948"/>
    <w:rsid w:val="00227FB6"/>
    <w:rsid w:val="0023030E"/>
    <w:rsid w:val="002312AB"/>
    <w:rsid w:val="00231600"/>
    <w:rsid w:val="00235354"/>
    <w:rsid w:val="00235883"/>
    <w:rsid w:val="00235B68"/>
    <w:rsid w:val="00235F97"/>
    <w:rsid w:val="0023627E"/>
    <w:rsid w:val="00237A77"/>
    <w:rsid w:val="00240361"/>
    <w:rsid w:val="00242588"/>
    <w:rsid w:val="00242DC3"/>
    <w:rsid w:val="00242E8E"/>
    <w:rsid w:val="00243708"/>
    <w:rsid w:val="00243959"/>
    <w:rsid w:val="00243ACE"/>
    <w:rsid w:val="002464F0"/>
    <w:rsid w:val="00246BAE"/>
    <w:rsid w:val="0024727F"/>
    <w:rsid w:val="00247297"/>
    <w:rsid w:val="00247AC1"/>
    <w:rsid w:val="00247D44"/>
    <w:rsid w:val="002502A1"/>
    <w:rsid w:val="002503CB"/>
    <w:rsid w:val="002504FE"/>
    <w:rsid w:val="00250925"/>
    <w:rsid w:val="002511EA"/>
    <w:rsid w:val="00252046"/>
    <w:rsid w:val="002520AC"/>
    <w:rsid w:val="00252720"/>
    <w:rsid w:val="00252BFC"/>
    <w:rsid w:val="00253570"/>
    <w:rsid w:val="0025435A"/>
    <w:rsid w:val="00255788"/>
    <w:rsid w:val="002558EA"/>
    <w:rsid w:val="00262CCC"/>
    <w:rsid w:val="00262FA1"/>
    <w:rsid w:val="002632CB"/>
    <w:rsid w:val="00266254"/>
    <w:rsid w:val="002662AC"/>
    <w:rsid w:val="00266D4D"/>
    <w:rsid w:val="002702E3"/>
    <w:rsid w:val="00271B7C"/>
    <w:rsid w:val="00272630"/>
    <w:rsid w:val="00272EEA"/>
    <w:rsid w:val="00274C09"/>
    <w:rsid w:val="00274FE5"/>
    <w:rsid w:val="002753E4"/>
    <w:rsid w:val="002768DB"/>
    <w:rsid w:val="00276A97"/>
    <w:rsid w:val="00276F5A"/>
    <w:rsid w:val="00277598"/>
    <w:rsid w:val="00281AFA"/>
    <w:rsid w:val="00281D09"/>
    <w:rsid w:val="00282CB4"/>
    <w:rsid w:val="002850CA"/>
    <w:rsid w:val="00290B06"/>
    <w:rsid w:val="002911B8"/>
    <w:rsid w:val="0029140A"/>
    <w:rsid w:val="002916D4"/>
    <w:rsid w:val="00292E9E"/>
    <w:rsid w:val="00294BE4"/>
    <w:rsid w:val="00294D57"/>
    <w:rsid w:val="00294E8F"/>
    <w:rsid w:val="00297F5E"/>
    <w:rsid w:val="002A00E9"/>
    <w:rsid w:val="002A07DD"/>
    <w:rsid w:val="002A089B"/>
    <w:rsid w:val="002A0BD7"/>
    <w:rsid w:val="002A0DCB"/>
    <w:rsid w:val="002A0F42"/>
    <w:rsid w:val="002A1A2F"/>
    <w:rsid w:val="002A2F30"/>
    <w:rsid w:val="002A4429"/>
    <w:rsid w:val="002A4BC8"/>
    <w:rsid w:val="002A52F3"/>
    <w:rsid w:val="002B030E"/>
    <w:rsid w:val="002B40E3"/>
    <w:rsid w:val="002B57AC"/>
    <w:rsid w:val="002B5D49"/>
    <w:rsid w:val="002B732D"/>
    <w:rsid w:val="002B7522"/>
    <w:rsid w:val="002C073C"/>
    <w:rsid w:val="002C2999"/>
    <w:rsid w:val="002C2D17"/>
    <w:rsid w:val="002C3920"/>
    <w:rsid w:val="002C7390"/>
    <w:rsid w:val="002D031A"/>
    <w:rsid w:val="002D077D"/>
    <w:rsid w:val="002D1BCB"/>
    <w:rsid w:val="002D31A4"/>
    <w:rsid w:val="002D565F"/>
    <w:rsid w:val="002D56E3"/>
    <w:rsid w:val="002D6336"/>
    <w:rsid w:val="002D6EE2"/>
    <w:rsid w:val="002D72DB"/>
    <w:rsid w:val="002D7A08"/>
    <w:rsid w:val="002E0527"/>
    <w:rsid w:val="002E21CF"/>
    <w:rsid w:val="002E3028"/>
    <w:rsid w:val="002E331A"/>
    <w:rsid w:val="002E3677"/>
    <w:rsid w:val="002E3F24"/>
    <w:rsid w:val="002E4449"/>
    <w:rsid w:val="002E5B6D"/>
    <w:rsid w:val="002E6EA5"/>
    <w:rsid w:val="002E762B"/>
    <w:rsid w:val="002E7899"/>
    <w:rsid w:val="002E7998"/>
    <w:rsid w:val="002F01B9"/>
    <w:rsid w:val="002F15B9"/>
    <w:rsid w:val="002F278D"/>
    <w:rsid w:val="002F587C"/>
    <w:rsid w:val="002F6DD0"/>
    <w:rsid w:val="002F6E3A"/>
    <w:rsid w:val="002F7CD1"/>
    <w:rsid w:val="00301292"/>
    <w:rsid w:val="0030261C"/>
    <w:rsid w:val="00302CA3"/>
    <w:rsid w:val="00302E60"/>
    <w:rsid w:val="0030360B"/>
    <w:rsid w:val="00306948"/>
    <w:rsid w:val="00306C6D"/>
    <w:rsid w:val="0031202F"/>
    <w:rsid w:val="00312223"/>
    <w:rsid w:val="003136B4"/>
    <w:rsid w:val="00313765"/>
    <w:rsid w:val="00313A3B"/>
    <w:rsid w:val="003143F3"/>
    <w:rsid w:val="003149A5"/>
    <w:rsid w:val="00314B6F"/>
    <w:rsid w:val="00315A20"/>
    <w:rsid w:val="003160D3"/>
    <w:rsid w:val="00317485"/>
    <w:rsid w:val="00317B93"/>
    <w:rsid w:val="003215E2"/>
    <w:rsid w:val="003215E3"/>
    <w:rsid w:val="0032194F"/>
    <w:rsid w:val="0032226F"/>
    <w:rsid w:val="00322F02"/>
    <w:rsid w:val="00323346"/>
    <w:rsid w:val="00325189"/>
    <w:rsid w:val="003254F1"/>
    <w:rsid w:val="003267C8"/>
    <w:rsid w:val="00332CF3"/>
    <w:rsid w:val="003341AF"/>
    <w:rsid w:val="00334C26"/>
    <w:rsid w:val="00334D9E"/>
    <w:rsid w:val="0033701F"/>
    <w:rsid w:val="00341AAF"/>
    <w:rsid w:val="00341DEF"/>
    <w:rsid w:val="0034256F"/>
    <w:rsid w:val="0034429D"/>
    <w:rsid w:val="0034493A"/>
    <w:rsid w:val="00345C4B"/>
    <w:rsid w:val="003466E8"/>
    <w:rsid w:val="00346E6C"/>
    <w:rsid w:val="003478E2"/>
    <w:rsid w:val="00347D19"/>
    <w:rsid w:val="0035331D"/>
    <w:rsid w:val="00353FFA"/>
    <w:rsid w:val="00354872"/>
    <w:rsid w:val="00354DD6"/>
    <w:rsid w:val="00356007"/>
    <w:rsid w:val="00356B9F"/>
    <w:rsid w:val="00356C8C"/>
    <w:rsid w:val="00360249"/>
    <w:rsid w:val="00363271"/>
    <w:rsid w:val="00365F63"/>
    <w:rsid w:val="00366764"/>
    <w:rsid w:val="00366826"/>
    <w:rsid w:val="0036687B"/>
    <w:rsid w:val="003672EB"/>
    <w:rsid w:val="003727BD"/>
    <w:rsid w:val="00372DA8"/>
    <w:rsid w:val="00372F00"/>
    <w:rsid w:val="00373917"/>
    <w:rsid w:val="00373BB5"/>
    <w:rsid w:val="0037509D"/>
    <w:rsid w:val="00376406"/>
    <w:rsid w:val="00377BF7"/>
    <w:rsid w:val="00377E7F"/>
    <w:rsid w:val="0038199A"/>
    <w:rsid w:val="00382018"/>
    <w:rsid w:val="00386C0F"/>
    <w:rsid w:val="00387341"/>
    <w:rsid w:val="00391309"/>
    <w:rsid w:val="003914B8"/>
    <w:rsid w:val="00392B0E"/>
    <w:rsid w:val="00395C7E"/>
    <w:rsid w:val="00397367"/>
    <w:rsid w:val="00397503"/>
    <w:rsid w:val="003975AF"/>
    <w:rsid w:val="003A002F"/>
    <w:rsid w:val="003A02CA"/>
    <w:rsid w:val="003A0C6C"/>
    <w:rsid w:val="003A21B1"/>
    <w:rsid w:val="003A2AA4"/>
    <w:rsid w:val="003A40F6"/>
    <w:rsid w:val="003A43FC"/>
    <w:rsid w:val="003A4482"/>
    <w:rsid w:val="003A4AC9"/>
    <w:rsid w:val="003A4D5D"/>
    <w:rsid w:val="003A5F36"/>
    <w:rsid w:val="003A6324"/>
    <w:rsid w:val="003A6DF9"/>
    <w:rsid w:val="003A73F3"/>
    <w:rsid w:val="003A783F"/>
    <w:rsid w:val="003A7AB5"/>
    <w:rsid w:val="003A7C9E"/>
    <w:rsid w:val="003B233A"/>
    <w:rsid w:val="003B25CF"/>
    <w:rsid w:val="003B2F14"/>
    <w:rsid w:val="003B38B6"/>
    <w:rsid w:val="003B3BC5"/>
    <w:rsid w:val="003B4C50"/>
    <w:rsid w:val="003B4DE8"/>
    <w:rsid w:val="003B5A98"/>
    <w:rsid w:val="003B75BD"/>
    <w:rsid w:val="003B7CA6"/>
    <w:rsid w:val="003C0F9A"/>
    <w:rsid w:val="003C1311"/>
    <w:rsid w:val="003C2107"/>
    <w:rsid w:val="003C278A"/>
    <w:rsid w:val="003C2A56"/>
    <w:rsid w:val="003C31CE"/>
    <w:rsid w:val="003C78B2"/>
    <w:rsid w:val="003D0E74"/>
    <w:rsid w:val="003D1DF7"/>
    <w:rsid w:val="003D1EB5"/>
    <w:rsid w:val="003D3791"/>
    <w:rsid w:val="003D3A8A"/>
    <w:rsid w:val="003D423E"/>
    <w:rsid w:val="003D4516"/>
    <w:rsid w:val="003D55D2"/>
    <w:rsid w:val="003D56E6"/>
    <w:rsid w:val="003D573E"/>
    <w:rsid w:val="003D7EBC"/>
    <w:rsid w:val="003E1B9B"/>
    <w:rsid w:val="003E24F2"/>
    <w:rsid w:val="003E276D"/>
    <w:rsid w:val="003E2BA4"/>
    <w:rsid w:val="003E3204"/>
    <w:rsid w:val="003E5F21"/>
    <w:rsid w:val="003E7775"/>
    <w:rsid w:val="003F1CD7"/>
    <w:rsid w:val="003F2243"/>
    <w:rsid w:val="003F2C1B"/>
    <w:rsid w:val="003F309B"/>
    <w:rsid w:val="003F32D4"/>
    <w:rsid w:val="003F480B"/>
    <w:rsid w:val="003F5A81"/>
    <w:rsid w:val="003F6FB1"/>
    <w:rsid w:val="003F7602"/>
    <w:rsid w:val="003F7706"/>
    <w:rsid w:val="00400FBD"/>
    <w:rsid w:val="0040190E"/>
    <w:rsid w:val="0040208D"/>
    <w:rsid w:val="0040286F"/>
    <w:rsid w:val="00403221"/>
    <w:rsid w:val="004049F9"/>
    <w:rsid w:val="00404C0A"/>
    <w:rsid w:val="00404D71"/>
    <w:rsid w:val="0040588C"/>
    <w:rsid w:val="00405A75"/>
    <w:rsid w:val="00414DE8"/>
    <w:rsid w:val="00415367"/>
    <w:rsid w:val="004158E2"/>
    <w:rsid w:val="004204EF"/>
    <w:rsid w:val="0042137F"/>
    <w:rsid w:val="0042142F"/>
    <w:rsid w:val="0042160D"/>
    <w:rsid w:val="004230FF"/>
    <w:rsid w:val="00424BB6"/>
    <w:rsid w:val="00424EA7"/>
    <w:rsid w:val="00425341"/>
    <w:rsid w:val="00430015"/>
    <w:rsid w:val="004314CE"/>
    <w:rsid w:val="00432280"/>
    <w:rsid w:val="0043236B"/>
    <w:rsid w:val="004334A6"/>
    <w:rsid w:val="00433D8F"/>
    <w:rsid w:val="00433F34"/>
    <w:rsid w:val="004344A2"/>
    <w:rsid w:val="00434911"/>
    <w:rsid w:val="004356E8"/>
    <w:rsid w:val="00436CE3"/>
    <w:rsid w:val="00436F5E"/>
    <w:rsid w:val="00436F69"/>
    <w:rsid w:val="00437537"/>
    <w:rsid w:val="004405F5"/>
    <w:rsid w:val="00440EB6"/>
    <w:rsid w:val="00442110"/>
    <w:rsid w:val="00443E6E"/>
    <w:rsid w:val="00444118"/>
    <w:rsid w:val="004444C6"/>
    <w:rsid w:val="00444E70"/>
    <w:rsid w:val="0044590F"/>
    <w:rsid w:val="00447AF9"/>
    <w:rsid w:val="00447E4B"/>
    <w:rsid w:val="00450FB4"/>
    <w:rsid w:val="004511C0"/>
    <w:rsid w:val="00453AB5"/>
    <w:rsid w:val="00453E66"/>
    <w:rsid w:val="004549E6"/>
    <w:rsid w:val="00454BFC"/>
    <w:rsid w:val="0045602F"/>
    <w:rsid w:val="00456067"/>
    <w:rsid w:val="0045606A"/>
    <w:rsid w:val="0045690D"/>
    <w:rsid w:val="0045695D"/>
    <w:rsid w:val="00456CE5"/>
    <w:rsid w:val="0045736A"/>
    <w:rsid w:val="0046149C"/>
    <w:rsid w:val="0046356E"/>
    <w:rsid w:val="004637BA"/>
    <w:rsid w:val="00463D26"/>
    <w:rsid w:val="004642C2"/>
    <w:rsid w:val="00464D00"/>
    <w:rsid w:val="004677CB"/>
    <w:rsid w:val="00470789"/>
    <w:rsid w:val="00472F6A"/>
    <w:rsid w:val="00473831"/>
    <w:rsid w:val="00474051"/>
    <w:rsid w:val="0048145E"/>
    <w:rsid w:val="0048254F"/>
    <w:rsid w:val="00482EB2"/>
    <w:rsid w:val="00483119"/>
    <w:rsid w:val="00484697"/>
    <w:rsid w:val="0048483B"/>
    <w:rsid w:val="00484C56"/>
    <w:rsid w:val="0049023F"/>
    <w:rsid w:val="0049094A"/>
    <w:rsid w:val="00490A73"/>
    <w:rsid w:val="00490C87"/>
    <w:rsid w:val="00491A65"/>
    <w:rsid w:val="00491AEC"/>
    <w:rsid w:val="004922A2"/>
    <w:rsid w:val="00492FB3"/>
    <w:rsid w:val="0049612B"/>
    <w:rsid w:val="00497373"/>
    <w:rsid w:val="00497E63"/>
    <w:rsid w:val="00497E67"/>
    <w:rsid w:val="004A0CF6"/>
    <w:rsid w:val="004A1345"/>
    <w:rsid w:val="004A1CDC"/>
    <w:rsid w:val="004A1D2D"/>
    <w:rsid w:val="004A2074"/>
    <w:rsid w:val="004A3481"/>
    <w:rsid w:val="004A376A"/>
    <w:rsid w:val="004A4F27"/>
    <w:rsid w:val="004B0F95"/>
    <w:rsid w:val="004B1387"/>
    <w:rsid w:val="004B4589"/>
    <w:rsid w:val="004B4AB1"/>
    <w:rsid w:val="004B5580"/>
    <w:rsid w:val="004B6BA1"/>
    <w:rsid w:val="004B747D"/>
    <w:rsid w:val="004B76F1"/>
    <w:rsid w:val="004C206C"/>
    <w:rsid w:val="004C296F"/>
    <w:rsid w:val="004C487B"/>
    <w:rsid w:val="004C5014"/>
    <w:rsid w:val="004C5966"/>
    <w:rsid w:val="004C609C"/>
    <w:rsid w:val="004C67C7"/>
    <w:rsid w:val="004C6CF5"/>
    <w:rsid w:val="004C6E8B"/>
    <w:rsid w:val="004C77B9"/>
    <w:rsid w:val="004D1A60"/>
    <w:rsid w:val="004D1B9D"/>
    <w:rsid w:val="004D5966"/>
    <w:rsid w:val="004D6B30"/>
    <w:rsid w:val="004D75D3"/>
    <w:rsid w:val="004E1BB3"/>
    <w:rsid w:val="004E38C8"/>
    <w:rsid w:val="004E6801"/>
    <w:rsid w:val="004F1430"/>
    <w:rsid w:val="004F17F0"/>
    <w:rsid w:val="004F2795"/>
    <w:rsid w:val="004F3BF2"/>
    <w:rsid w:val="004F3C2E"/>
    <w:rsid w:val="004F44D9"/>
    <w:rsid w:val="0050049F"/>
    <w:rsid w:val="0050153A"/>
    <w:rsid w:val="0050157B"/>
    <w:rsid w:val="005017E8"/>
    <w:rsid w:val="005035F9"/>
    <w:rsid w:val="00506E4B"/>
    <w:rsid w:val="00506E76"/>
    <w:rsid w:val="005077A8"/>
    <w:rsid w:val="005132B4"/>
    <w:rsid w:val="00515EBC"/>
    <w:rsid w:val="00516891"/>
    <w:rsid w:val="005171DC"/>
    <w:rsid w:val="00521F70"/>
    <w:rsid w:val="00522654"/>
    <w:rsid w:val="00523FCF"/>
    <w:rsid w:val="005277F6"/>
    <w:rsid w:val="005303F4"/>
    <w:rsid w:val="00530520"/>
    <w:rsid w:val="0053071B"/>
    <w:rsid w:val="00530FC5"/>
    <w:rsid w:val="0053145C"/>
    <w:rsid w:val="00531617"/>
    <w:rsid w:val="00532C03"/>
    <w:rsid w:val="005340D4"/>
    <w:rsid w:val="00534DEF"/>
    <w:rsid w:val="0053501B"/>
    <w:rsid w:val="0053522F"/>
    <w:rsid w:val="00535778"/>
    <w:rsid w:val="00535E3A"/>
    <w:rsid w:val="005364BA"/>
    <w:rsid w:val="00536F5C"/>
    <w:rsid w:val="0054080E"/>
    <w:rsid w:val="005408E9"/>
    <w:rsid w:val="005415FE"/>
    <w:rsid w:val="0054290A"/>
    <w:rsid w:val="00545ECB"/>
    <w:rsid w:val="005460B7"/>
    <w:rsid w:val="00546C9C"/>
    <w:rsid w:val="00550B99"/>
    <w:rsid w:val="0055167B"/>
    <w:rsid w:val="00551B86"/>
    <w:rsid w:val="00551B9D"/>
    <w:rsid w:val="00551E58"/>
    <w:rsid w:val="00552231"/>
    <w:rsid w:val="005537E5"/>
    <w:rsid w:val="00553F99"/>
    <w:rsid w:val="00555971"/>
    <w:rsid w:val="005566DB"/>
    <w:rsid w:val="00557048"/>
    <w:rsid w:val="00562AB6"/>
    <w:rsid w:val="005634CC"/>
    <w:rsid w:val="00564A3B"/>
    <w:rsid w:val="0056531B"/>
    <w:rsid w:val="00565FE7"/>
    <w:rsid w:val="0057052E"/>
    <w:rsid w:val="0057087C"/>
    <w:rsid w:val="005717C4"/>
    <w:rsid w:val="00572589"/>
    <w:rsid w:val="005727B9"/>
    <w:rsid w:val="00572B85"/>
    <w:rsid w:val="005738EC"/>
    <w:rsid w:val="005739A1"/>
    <w:rsid w:val="00574442"/>
    <w:rsid w:val="00574FC3"/>
    <w:rsid w:val="00575A93"/>
    <w:rsid w:val="00575AC6"/>
    <w:rsid w:val="00575D71"/>
    <w:rsid w:val="00575DB4"/>
    <w:rsid w:val="00577C9D"/>
    <w:rsid w:val="005806D4"/>
    <w:rsid w:val="00580857"/>
    <w:rsid w:val="00582040"/>
    <w:rsid w:val="00582F06"/>
    <w:rsid w:val="00584D93"/>
    <w:rsid w:val="00586BB0"/>
    <w:rsid w:val="00587070"/>
    <w:rsid w:val="00590F43"/>
    <w:rsid w:val="005917A7"/>
    <w:rsid w:val="00591D11"/>
    <w:rsid w:val="005925E5"/>
    <w:rsid w:val="00592FEC"/>
    <w:rsid w:val="005940DC"/>
    <w:rsid w:val="005947C8"/>
    <w:rsid w:val="00594C81"/>
    <w:rsid w:val="00596D91"/>
    <w:rsid w:val="00596FBB"/>
    <w:rsid w:val="00597105"/>
    <w:rsid w:val="00597E76"/>
    <w:rsid w:val="005A1E6D"/>
    <w:rsid w:val="005A237B"/>
    <w:rsid w:val="005A2654"/>
    <w:rsid w:val="005A269F"/>
    <w:rsid w:val="005A4A83"/>
    <w:rsid w:val="005A4C2F"/>
    <w:rsid w:val="005A4CC4"/>
    <w:rsid w:val="005A523E"/>
    <w:rsid w:val="005A5CAA"/>
    <w:rsid w:val="005A6AB0"/>
    <w:rsid w:val="005A6E6F"/>
    <w:rsid w:val="005B01C7"/>
    <w:rsid w:val="005B0CC7"/>
    <w:rsid w:val="005B1063"/>
    <w:rsid w:val="005B181C"/>
    <w:rsid w:val="005B1D19"/>
    <w:rsid w:val="005B2458"/>
    <w:rsid w:val="005B29D7"/>
    <w:rsid w:val="005B2A7D"/>
    <w:rsid w:val="005B3028"/>
    <w:rsid w:val="005B4661"/>
    <w:rsid w:val="005B656B"/>
    <w:rsid w:val="005B78EB"/>
    <w:rsid w:val="005C2E0E"/>
    <w:rsid w:val="005C3FDD"/>
    <w:rsid w:val="005C47CB"/>
    <w:rsid w:val="005C4A15"/>
    <w:rsid w:val="005C4ABB"/>
    <w:rsid w:val="005C51D1"/>
    <w:rsid w:val="005C553E"/>
    <w:rsid w:val="005C5A0B"/>
    <w:rsid w:val="005D01BE"/>
    <w:rsid w:val="005D040F"/>
    <w:rsid w:val="005D0426"/>
    <w:rsid w:val="005D2FD4"/>
    <w:rsid w:val="005D3435"/>
    <w:rsid w:val="005D41A0"/>
    <w:rsid w:val="005D46D8"/>
    <w:rsid w:val="005D50BF"/>
    <w:rsid w:val="005D51A0"/>
    <w:rsid w:val="005D51DC"/>
    <w:rsid w:val="005D5AC7"/>
    <w:rsid w:val="005D75DD"/>
    <w:rsid w:val="005E037E"/>
    <w:rsid w:val="005E083D"/>
    <w:rsid w:val="005E0F72"/>
    <w:rsid w:val="005E16A9"/>
    <w:rsid w:val="005E1A05"/>
    <w:rsid w:val="005E4170"/>
    <w:rsid w:val="005E51B3"/>
    <w:rsid w:val="005E6C5A"/>
    <w:rsid w:val="005E728F"/>
    <w:rsid w:val="005E7515"/>
    <w:rsid w:val="005E7C34"/>
    <w:rsid w:val="005F1102"/>
    <w:rsid w:val="005F18AF"/>
    <w:rsid w:val="005F3C49"/>
    <w:rsid w:val="005F5CD4"/>
    <w:rsid w:val="005F6E7D"/>
    <w:rsid w:val="005F7926"/>
    <w:rsid w:val="00601F9D"/>
    <w:rsid w:val="00602D3F"/>
    <w:rsid w:val="00603754"/>
    <w:rsid w:val="00605CB0"/>
    <w:rsid w:val="00606970"/>
    <w:rsid w:val="0060799F"/>
    <w:rsid w:val="00607DC3"/>
    <w:rsid w:val="00610156"/>
    <w:rsid w:val="006102E7"/>
    <w:rsid w:val="00612152"/>
    <w:rsid w:val="00612A6C"/>
    <w:rsid w:val="00612CDB"/>
    <w:rsid w:val="00612EC0"/>
    <w:rsid w:val="00613EC3"/>
    <w:rsid w:val="006145CA"/>
    <w:rsid w:val="0061647B"/>
    <w:rsid w:val="006165A3"/>
    <w:rsid w:val="006201BB"/>
    <w:rsid w:val="0062030A"/>
    <w:rsid w:val="006207A5"/>
    <w:rsid w:val="00620F6E"/>
    <w:rsid w:val="0062144F"/>
    <w:rsid w:val="006222C4"/>
    <w:rsid w:val="006231D2"/>
    <w:rsid w:val="006237F9"/>
    <w:rsid w:val="006261FE"/>
    <w:rsid w:val="00631AF9"/>
    <w:rsid w:val="00631FFB"/>
    <w:rsid w:val="00633147"/>
    <w:rsid w:val="0063464E"/>
    <w:rsid w:val="00635C27"/>
    <w:rsid w:val="00635E4D"/>
    <w:rsid w:val="00637B26"/>
    <w:rsid w:val="00637BA9"/>
    <w:rsid w:val="00637C24"/>
    <w:rsid w:val="00641554"/>
    <w:rsid w:val="00641920"/>
    <w:rsid w:val="0064217B"/>
    <w:rsid w:val="00644117"/>
    <w:rsid w:val="00646D4A"/>
    <w:rsid w:val="00646DE0"/>
    <w:rsid w:val="006476E1"/>
    <w:rsid w:val="00647A39"/>
    <w:rsid w:val="00650B7D"/>
    <w:rsid w:val="00650C1F"/>
    <w:rsid w:val="00653ACE"/>
    <w:rsid w:val="00653EAF"/>
    <w:rsid w:val="006571C8"/>
    <w:rsid w:val="00660549"/>
    <w:rsid w:val="0066116D"/>
    <w:rsid w:val="00661C8D"/>
    <w:rsid w:val="006622F1"/>
    <w:rsid w:val="00662317"/>
    <w:rsid w:val="00662665"/>
    <w:rsid w:val="00664FBB"/>
    <w:rsid w:val="006651C9"/>
    <w:rsid w:val="00666392"/>
    <w:rsid w:val="00667139"/>
    <w:rsid w:val="0067263B"/>
    <w:rsid w:val="00672648"/>
    <w:rsid w:val="00672EF5"/>
    <w:rsid w:val="0067392D"/>
    <w:rsid w:val="006739A0"/>
    <w:rsid w:val="00674E92"/>
    <w:rsid w:val="00675855"/>
    <w:rsid w:val="0067633D"/>
    <w:rsid w:val="00677393"/>
    <w:rsid w:val="006774DA"/>
    <w:rsid w:val="006776EC"/>
    <w:rsid w:val="00680756"/>
    <w:rsid w:val="006808B1"/>
    <w:rsid w:val="00683753"/>
    <w:rsid w:val="00685F83"/>
    <w:rsid w:val="00686002"/>
    <w:rsid w:val="0068651C"/>
    <w:rsid w:val="00687336"/>
    <w:rsid w:val="00690042"/>
    <w:rsid w:val="0069107A"/>
    <w:rsid w:val="00691C82"/>
    <w:rsid w:val="0069206D"/>
    <w:rsid w:val="00692A6C"/>
    <w:rsid w:val="00697DB8"/>
    <w:rsid w:val="006A08F1"/>
    <w:rsid w:val="006A1D15"/>
    <w:rsid w:val="006A24AF"/>
    <w:rsid w:val="006A2C3A"/>
    <w:rsid w:val="006A314E"/>
    <w:rsid w:val="006A39B7"/>
    <w:rsid w:val="006A6FE9"/>
    <w:rsid w:val="006B18DD"/>
    <w:rsid w:val="006B1B03"/>
    <w:rsid w:val="006B1FDD"/>
    <w:rsid w:val="006B2208"/>
    <w:rsid w:val="006B3E2D"/>
    <w:rsid w:val="006B4636"/>
    <w:rsid w:val="006C0737"/>
    <w:rsid w:val="006C4C53"/>
    <w:rsid w:val="006C54B3"/>
    <w:rsid w:val="006C695B"/>
    <w:rsid w:val="006C6F6E"/>
    <w:rsid w:val="006C6FD7"/>
    <w:rsid w:val="006D06D2"/>
    <w:rsid w:val="006D24E2"/>
    <w:rsid w:val="006D2696"/>
    <w:rsid w:val="006D2D13"/>
    <w:rsid w:val="006D2DDA"/>
    <w:rsid w:val="006D3AAA"/>
    <w:rsid w:val="006D4044"/>
    <w:rsid w:val="006D5318"/>
    <w:rsid w:val="006D5614"/>
    <w:rsid w:val="006D632A"/>
    <w:rsid w:val="006D6F54"/>
    <w:rsid w:val="006D717C"/>
    <w:rsid w:val="006D7237"/>
    <w:rsid w:val="006D75FA"/>
    <w:rsid w:val="006E1556"/>
    <w:rsid w:val="006E1BA7"/>
    <w:rsid w:val="006E1F48"/>
    <w:rsid w:val="006E20BC"/>
    <w:rsid w:val="006E3937"/>
    <w:rsid w:val="006E458C"/>
    <w:rsid w:val="006E480F"/>
    <w:rsid w:val="006E4865"/>
    <w:rsid w:val="006E4C8F"/>
    <w:rsid w:val="006E5962"/>
    <w:rsid w:val="006E59F3"/>
    <w:rsid w:val="006E6016"/>
    <w:rsid w:val="006E61B2"/>
    <w:rsid w:val="006E64BB"/>
    <w:rsid w:val="006E78F3"/>
    <w:rsid w:val="006E7BA1"/>
    <w:rsid w:val="006F008C"/>
    <w:rsid w:val="006F0BE1"/>
    <w:rsid w:val="006F1671"/>
    <w:rsid w:val="006F2C55"/>
    <w:rsid w:val="006F35FA"/>
    <w:rsid w:val="006F374D"/>
    <w:rsid w:val="006F4BEA"/>
    <w:rsid w:val="006F51BC"/>
    <w:rsid w:val="006F5877"/>
    <w:rsid w:val="006F600D"/>
    <w:rsid w:val="006F644D"/>
    <w:rsid w:val="0070317E"/>
    <w:rsid w:val="00703724"/>
    <w:rsid w:val="00704227"/>
    <w:rsid w:val="0070553B"/>
    <w:rsid w:val="00705615"/>
    <w:rsid w:val="00707E86"/>
    <w:rsid w:val="00710BEE"/>
    <w:rsid w:val="007113EC"/>
    <w:rsid w:val="0071268D"/>
    <w:rsid w:val="00714392"/>
    <w:rsid w:val="007148CD"/>
    <w:rsid w:val="00715281"/>
    <w:rsid w:val="00716330"/>
    <w:rsid w:val="00717317"/>
    <w:rsid w:val="00717507"/>
    <w:rsid w:val="00717AD3"/>
    <w:rsid w:val="007214D5"/>
    <w:rsid w:val="00721BEC"/>
    <w:rsid w:val="00722150"/>
    <w:rsid w:val="0072261E"/>
    <w:rsid w:val="007230BA"/>
    <w:rsid w:val="00726419"/>
    <w:rsid w:val="00731351"/>
    <w:rsid w:val="007318C4"/>
    <w:rsid w:val="00732A28"/>
    <w:rsid w:val="007331C5"/>
    <w:rsid w:val="00734164"/>
    <w:rsid w:val="0073426C"/>
    <w:rsid w:val="00737BE0"/>
    <w:rsid w:val="00737EAE"/>
    <w:rsid w:val="00740551"/>
    <w:rsid w:val="007420FF"/>
    <w:rsid w:val="00742B7A"/>
    <w:rsid w:val="00742FB8"/>
    <w:rsid w:val="0074397E"/>
    <w:rsid w:val="00743ADC"/>
    <w:rsid w:val="00744893"/>
    <w:rsid w:val="00744CA2"/>
    <w:rsid w:val="00744CC4"/>
    <w:rsid w:val="0074520F"/>
    <w:rsid w:val="0074521C"/>
    <w:rsid w:val="00747006"/>
    <w:rsid w:val="00750407"/>
    <w:rsid w:val="00752B13"/>
    <w:rsid w:val="0075581D"/>
    <w:rsid w:val="00756B91"/>
    <w:rsid w:val="00756EDF"/>
    <w:rsid w:val="007579F8"/>
    <w:rsid w:val="00760573"/>
    <w:rsid w:val="00760D6C"/>
    <w:rsid w:val="007611EF"/>
    <w:rsid w:val="00761441"/>
    <w:rsid w:val="00762E7E"/>
    <w:rsid w:val="0076337D"/>
    <w:rsid w:val="00763F1C"/>
    <w:rsid w:val="00763FE7"/>
    <w:rsid w:val="00764224"/>
    <w:rsid w:val="007655C6"/>
    <w:rsid w:val="0076595A"/>
    <w:rsid w:val="007660D4"/>
    <w:rsid w:val="00766BE2"/>
    <w:rsid w:val="00771DBF"/>
    <w:rsid w:val="007742F9"/>
    <w:rsid w:val="007753C9"/>
    <w:rsid w:val="00775674"/>
    <w:rsid w:val="00776C51"/>
    <w:rsid w:val="00777B36"/>
    <w:rsid w:val="00777C09"/>
    <w:rsid w:val="007809DD"/>
    <w:rsid w:val="0078145D"/>
    <w:rsid w:val="0078159C"/>
    <w:rsid w:val="0078242E"/>
    <w:rsid w:val="00782700"/>
    <w:rsid w:val="0078477B"/>
    <w:rsid w:val="0078491E"/>
    <w:rsid w:val="0078516E"/>
    <w:rsid w:val="00787FD7"/>
    <w:rsid w:val="00790ECF"/>
    <w:rsid w:val="0079139C"/>
    <w:rsid w:val="00791F90"/>
    <w:rsid w:val="00792E93"/>
    <w:rsid w:val="007943EA"/>
    <w:rsid w:val="00794D04"/>
    <w:rsid w:val="00795B41"/>
    <w:rsid w:val="00796422"/>
    <w:rsid w:val="00796E4F"/>
    <w:rsid w:val="007975DF"/>
    <w:rsid w:val="007A2460"/>
    <w:rsid w:val="007A3015"/>
    <w:rsid w:val="007A31B3"/>
    <w:rsid w:val="007A47E5"/>
    <w:rsid w:val="007A5473"/>
    <w:rsid w:val="007A6992"/>
    <w:rsid w:val="007A69BC"/>
    <w:rsid w:val="007A6FA9"/>
    <w:rsid w:val="007B0048"/>
    <w:rsid w:val="007B042A"/>
    <w:rsid w:val="007B1E59"/>
    <w:rsid w:val="007B2127"/>
    <w:rsid w:val="007B30C4"/>
    <w:rsid w:val="007B41EB"/>
    <w:rsid w:val="007B47E0"/>
    <w:rsid w:val="007B4923"/>
    <w:rsid w:val="007B5826"/>
    <w:rsid w:val="007C0090"/>
    <w:rsid w:val="007C058B"/>
    <w:rsid w:val="007C0BAA"/>
    <w:rsid w:val="007C1178"/>
    <w:rsid w:val="007C1AEF"/>
    <w:rsid w:val="007C32FC"/>
    <w:rsid w:val="007C3611"/>
    <w:rsid w:val="007C72AF"/>
    <w:rsid w:val="007D1862"/>
    <w:rsid w:val="007D2C18"/>
    <w:rsid w:val="007D7A6A"/>
    <w:rsid w:val="007E0237"/>
    <w:rsid w:val="007E2463"/>
    <w:rsid w:val="007E280E"/>
    <w:rsid w:val="007E2840"/>
    <w:rsid w:val="007E49E3"/>
    <w:rsid w:val="007E4CAF"/>
    <w:rsid w:val="007E5518"/>
    <w:rsid w:val="007E6511"/>
    <w:rsid w:val="007E6F2A"/>
    <w:rsid w:val="007F0D64"/>
    <w:rsid w:val="007F2633"/>
    <w:rsid w:val="007F3FA5"/>
    <w:rsid w:val="007F3FED"/>
    <w:rsid w:val="007F5BED"/>
    <w:rsid w:val="007F7993"/>
    <w:rsid w:val="0080073A"/>
    <w:rsid w:val="00800873"/>
    <w:rsid w:val="008013B6"/>
    <w:rsid w:val="00801917"/>
    <w:rsid w:val="00801CB8"/>
    <w:rsid w:val="00802CF4"/>
    <w:rsid w:val="00805A36"/>
    <w:rsid w:val="00805A61"/>
    <w:rsid w:val="00805DF6"/>
    <w:rsid w:val="008061A1"/>
    <w:rsid w:val="00807B24"/>
    <w:rsid w:val="00810F0C"/>
    <w:rsid w:val="00812959"/>
    <w:rsid w:val="008132A7"/>
    <w:rsid w:val="00813B30"/>
    <w:rsid w:val="0081446D"/>
    <w:rsid w:val="008154C6"/>
    <w:rsid w:val="00820067"/>
    <w:rsid w:val="008201EB"/>
    <w:rsid w:val="00824089"/>
    <w:rsid w:val="0082507A"/>
    <w:rsid w:val="0082513F"/>
    <w:rsid w:val="008261A3"/>
    <w:rsid w:val="00826307"/>
    <w:rsid w:val="008275B8"/>
    <w:rsid w:val="00830635"/>
    <w:rsid w:val="008313F0"/>
    <w:rsid w:val="00831B63"/>
    <w:rsid w:val="0083322A"/>
    <w:rsid w:val="00833D0F"/>
    <w:rsid w:val="00834C70"/>
    <w:rsid w:val="008359FC"/>
    <w:rsid w:val="00835BC9"/>
    <w:rsid w:val="00835F44"/>
    <w:rsid w:val="00836F6C"/>
    <w:rsid w:val="00840233"/>
    <w:rsid w:val="00840633"/>
    <w:rsid w:val="00841555"/>
    <w:rsid w:val="008416E3"/>
    <w:rsid w:val="0084196B"/>
    <w:rsid w:val="00841CFA"/>
    <w:rsid w:val="00842355"/>
    <w:rsid w:val="00842AE2"/>
    <w:rsid w:val="00842DCE"/>
    <w:rsid w:val="008443E8"/>
    <w:rsid w:val="00844465"/>
    <w:rsid w:val="008444B5"/>
    <w:rsid w:val="00844C9C"/>
    <w:rsid w:val="00847718"/>
    <w:rsid w:val="0085163A"/>
    <w:rsid w:val="00851684"/>
    <w:rsid w:val="00852CFE"/>
    <w:rsid w:val="00853B37"/>
    <w:rsid w:val="00853B97"/>
    <w:rsid w:val="0085535F"/>
    <w:rsid w:val="008553D5"/>
    <w:rsid w:val="008557E9"/>
    <w:rsid w:val="0085648F"/>
    <w:rsid w:val="0085661B"/>
    <w:rsid w:val="00862237"/>
    <w:rsid w:val="00862535"/>
    <w:rsid w:val="00863428"/>
    <w:rsid w:val="00863E64"/>
    <w:rsid w:val="008644AB"/>
    <w:rsid w:val="00864E56"/>
    <w:rsid w:val="00866632"/>
    <w:rsid w:val="00871928"/>
    <w:rsid w:val="00871BBF"/>
    <w:rsid w:val="00874D99"/>
    <w:rsid w:val="00880C75"/>
    <w:rsid w:val="00883276"/>
    <w:rsid w:val="00884123"/>
    <w:rsid w:val="008841B5"/>
    <w:rsid w:val="0088435F"/>
    <w:rsid w:val="00884BFA"/>
    <w:rsid w:val="00884C60"/>
    <w:rsid w:val="00887AC4"/>
    <w:rsid w:val="00887B2B"/>
    <w:rsid w:val="00891570"/>
    <w:rsid w:val="008915D7"/>
    <w:rsid w:val="008923C8"/>
    <w:rsid w:val="00892510"/>
    <w:rsid w:val="00893606"/>
    <w:rsid w:val="0089420C"/>
    <w:rsid w:val="0089649D"/>
    <w:rsid w:val="008970A8"/>
    <w:rsid w:val="008A0071"/>
    <w:rsid w:val="008A18FD"/>
    <w:rsid w:val="008A5866"/>
    <w:rsid w:val="008A60D0"/>
    <w:rsid w:val="008A6490"/>
    <w:rsid w:val="008A69B1"/>
    <w:rsid w:val="008A77FF"/>
    <w:rsid w:val="008A7EB7"/>
    <w:rsid w:val="008B09FD"/>
    <w:rsid w:val="008B1DA0"/>
    <w:rsid w:val="008B41EB"/>
    <w:rsid w:val="008B4DA4"/>
    <w:rsid w:val="008B5209"/>
    <w:rsid w:val="008B5DC7"/>
    <w:rsid w:val="008B5F89"/>
    <w:rsid w:val="008B6645"/>
    <w:rsid w:val="008B6C73"/>
    <w:rsid w:val="008C15C8"/>
    <w:rsid w:val="008C21BB"/>
    <w:rsid w:val="008C2245"/>
    <w:rsid w:val="008C2334"/>
    <w:rsid w:val="008C23F5"/>
    <w:rsid w:val="008C251D"/>
    <w:rsid w:val="008C2F71"/>
    <w:rsid w:val="008C3358"/>
    <w:rsid w:val="008C3ACF"/>
    <w:rsid w:val="008C5D11"/>
    <w:rsid w:val="008D05CC"/>
    <w:rsid w:val="008D28B1"/>
    <w:rsid w:val="008D2FE4"/>
    <w:rsid w:val="008D34E9"/>
    <w:rsid w:val="008D5F7D"/>
    <w:rsid w:val="008E0DA5"/>
    <w:rsid w:val="008E1A5A"/>
    <w:rsid w:val="008E1D2C"/>
    <w:rsid w:val="008E27B3"/>
    <w:rsid w:val="008E2DC8"/>
    <w:rsid w:val="008E3341"/>
    <w:rsid w:val="008E364D"/>
    <w:rsid w:val="008E4316"/>
    <w:rsid w:val="008E4DD5"/>
    <w:rsid w:val="008E61DB"/>
    <w:rsid w:val="008F0AD0"/>
    <w:rsid w:val="008F0BE2"/>
    <w:rsid w:val="008F15A4"/>
    <w:rsid w:val="008F199B"/>
    <w:rsid w:val="008F3C89"/>
    <w:rsid w:val="008F6A3A"/>
    <w:rsid w:val="008F74E9"/>
    <w:rsid w:val="009001E4"/>
    <w:rsid w:val="0090179D"/>
    <w:rsid w:val="00901B06"/>
    <w:rsid w:val="00904139"/>
    <w:rsid w:val="00904C52"/>
    <w:rsid w:val="009058A5"/>
    <w:rsid w:val="00906531"/>
    <w:rsid w:val="00906711"/>
    <w:rsid w:val="00906AD5"/>
    <w:rsid w:val="00907A4F"/>
    <w:rsid w:val="00910888"/>
    <w:rsid w:val="00910BC9"/>
    <w:rsid w:val="00914162"/>
    <w:rsid w:val="00914742"/>
    <w:rsid w:val="009176DF"/>
    <w:rsid w:val="009228DB"/>
    <w:rsid w:val="009229E2"/>
    <w:rsid w:val="009238F7"/>
    <w:rsid w:val="00924285"/>
    <w:rsid w:val="00927DE4"/>
    <w:rsid w:val="00931BD5"/>
    <w:rsid w:val="0093334A"/>
    <w:rsid w:val="009339D7"/>
    <w:rsid w:val="00934777"/>
    <w:rsid w:val="00934F47"/>
    <w:rsid w:val="009353B3"/>
    <w:rsid w:val="009354BB"/>
    <w:rsid w:val="00935716"/>
    <w:rsid w:val="0093625B"/>
    <w:rsid w:val="00936727"/>
    <w:rsid w:val="00937712"/>
    <w:rsid w:val="009404B5"/>
    <w:rsid w:val="00940A57"/>
    <w:rsid w:val="009414B5"/>
    <w:rsid w:val="00941734"/>
    <w:rsid w:val="00941A37"/>
    <w:rsid w:val="00941F55"/>
    <w:rsid w:val="009423C3"/>
    <w:rsid w:val="00943A34"/>
    <w:rsid w:val="0094458A"/>
    <w:rsid w:val="00944958"/>
    <w:rsid w:val="00947ABE"/>
    <w:rsid w:val="0095037C"/>
    <w:rsid w:val="009514AB"/>
    <w:rsid w:val="009527DC"/>
    <w:rsid w:val="00955263"/>
    <w:rsid w:val="009556AF"/>
    <w:rsid w:val="009564EF"/>
    <w:rsid w:val="009569DB"/>
    <w:rsid w:val="00956EE1"/>
    <w:rsid w:val="00957AF1"/>
    <w:rsid w:val="009601F8"/>
    <w:rsid w:val="00961027"/>
    <w:rsid w:val="009628A1"/>
    <w:rsid w:val="009631FD"/>
    <w:rsid w:val="00963DE9"/>
    <w:rsid w:val="00964642"/>
    <w:rsid w:val="00964C70"/>
    <w:rsid w:val="00965A44"/>
    <w:rsid w:val="00967321"/>
    <w:rsid w:val="00967F34"/>
    <w:rsid w:val="0097033E"/>
    <w:rsid w:val="00971C87"/>
    <w:rsid w:val="00972B4D"/>
    <w:rsid w:val="00973428"/>
    <w:rsid w:val="00976F1F"/>
    <w:rsid w:val="009772DA"/>
    <w:rsid w:val="00981885"/>
    <w:rsid w:val="00981D37"/>
    <w:rsid w:val="0098227F"/>
    <w:rsid w:val="00983502"/>
    <w:rsid w:val="00984DAA"/>
    <w:rsid w:val="0098626C"/>
    <w:rsid w:val="00987969"/>
    <w:rsid w:val="0099086E"/>
    <w:rsid w:val="00990FE5"/>
    <w:rsid w:val="009915D0"/>
    <w:rsid w:val="00993C5D"/>
    <w:rsid w:val="009969A7"/>
    <w:rsid w:val="00996C41"/>
    <w:rsid w:val="009976FD"/>
    <w:rsid w:val="00997B7C"/>
    <w:rsid w:val="009A03D6"/>
    <w:rsid w:val="009A2ABB"/>
    <w:rsid w:val="009A307F"/>
    <w:rsid w:val="009A3BDE"/>
    <w:rsid w:val="009A45E9"/>
    <w:rsid w:val="009A674F"/>
    <w:rsid w:val="009A7482"/>
    <w:rsid w:val="009A7E1E"/>
    <w:rsid w:val="009B0BC3"/>
    <w:rsid w:val="009B0C37"/>
    <w:rsid w:val="009B1E25"/>
    <w:rsid w:val="009B28E0"/>
    <w:rsid w:val="009B2D66"/>
    <w:rsid w:val="009B573A"/>
    <w:rsid w:val="009B5B35"/>
    <w:rsid w:val="009B687B"/>
    <w:rsid w:val="009B724C"/>
    <w:rsid w:val="009B7F07"/>
    <w:rsid w:val="009B7FE1"/>
    <w:rsid w:val="009C07EA"/>
    <w:rsid w:val="009C2F83"/>
    <w:rsid w:val="009C3B3A"/>
    <w:rsid w:val="009C4F77"/>
    <w:rsid w:val="009C74A7"/>
    <w:rsid w:val="009C7A62"/>
    <w:rsid w:val="009D0066"/>
    <w:rsid w:val="009D01B6"/>
    <w:rsid w:val="009D129E"/>
    <w:rsid w:val="009D13DA"/>
    <w:rsid w:val="009D1426"/>
    <w:rsid w:val="009D2271"/>
    <w:rsid w:val="009D27AB"/>
    <w:rsid w:val="009D3C7D"/>
    <w:rsid w:val="009D5C20"/>
    <w:rsid w:val="009E0285"/>
    <w:rsid w:val="009E46F7"/>
    <w:rsid w:val="009E4F37"/>
    <w:rsid w:val="009E5088"/>
    <w:rsid w:val="009E5ABC"/>
    <w:rsid w:val="009E5CFA"/>
    <w:rsid w:val="009E6393"/>
    <w:rsid w:val="009E734E"/>
    <w:rsid w:val="009E7E12"/>
    <w:rsid w:val="009F0D72"/>
    <w:rsid w:val="009F27A1"/>
    <w:rsid w:val="009F4611"/>
    <w:rsid w:val="009F4829"/>
    <w:rsid w:val="009F58FC"/>
    <w:rsid w:val="009F6511"/>
    <w:rsid w:val="009F6F50"/>
    <w:rsid w:val="009F7A89"/>
    <w:rsid w:val="009F7B6B"/>
    <w:rsid w:val="009F7EF3"/>
    <w:rsid w:val="00A01A5C"/>
    <w:rsid w:val="00A0268A"/>
    <w:rsid w:val="00A026E3"/>
    <w:rsid w:val="00A0309F"/>
    <w:rsid w:val="00A059A6"/>
    <w:rsid w:val="00A05BDC"/>
    <w:rsid w:val="00A0745E"/>
    <w:rsid w:val="00A113C4"/>
    <w:rsid w:val="00A15BC2"/>
    <w:rsid w:val="00A1681B"/>
    <w:rsid w:val="00A17D8A"/>
    <w:rsid w:val="00A21706"/>
    <w:rsid w:val="00A21BC0"/>
    <w:rsid w:val="00A22B4B"/>
    <w:rsid w:val="00A25B23"/>
    <w:rsid w:val="00A2613B"/>
    <w:rsid w:val="00A2661A"/>
    <w:rsid w:val="00A26FF9"/>
    <w:rsid w:val="00A27598"/>
    <w:rsid w:val="00A27903"/>
    <w:rsid w:val="00A30755"/>
    <w:rsid w:val="00A30A42"/>
    <w:rsid w:val="00A317F6"/>
    <w:rsid w:val="00A31C12"/>
    <w:rsid w:val="00A32451"/>
    <w:rsid w:val="00A32E5C"/>
    <w:rsid w:val="00A414D7"/>
    <w:rsid w:val="00A41A47"/>
    <w:rsid w:val="00A41BD1"/>
    <w:rsid w:val="00A43033"/>
    <w:rsid w:val="00A4404E"/>
    <w:rsid w:val="00A44616"/>
    <w:rsid w:val="00A44636"/>
    <w:rsid w:val="00A44854"/>
    <w:rsid w:val="00A45EEB"/>
    <w:rsid w:val="00A47109"/>
    <w:rsid w:val="00A4783B"/>
    <w:rsid w:val="00A51F8B"/>
    <w:rsid w:val="00A52C01"/>
    <w:rsid w:val="00A52FB7"/>
    <w:rsid w:val="00A55262"/>
    <w:rsid w:val="00A57646"/>
    <w:rsid w:val="00A578B1"/>
    <w:rsid w:val="00A618CB"/>
    <w:rsid w:val="00A63856"/>
    <w:rsid w:val="00A63CDE"/>
    <w:rsid w:val="00A6416C"/>
    <w:rsid w:val="00A6465A"/>
    <w:rsid w:val="00A64CB3"/>
    <w:rsid w:val="00A66B51"/>
    <w:rsid w:val="00A66CA6"/>
    <w:rsid w:val="00A66D2E"/>
    <w:rsid w:val="00A671C8"/>
    <w:rsid w:val="00A67409"/>
    <w:rsid w:val="00A706C0"/>
    <w:rsid w:val="00A71C06"/>
    <w:rsid w:val="00A730E6"/>
    <w:rsid w:val="00A73AB8"/>
    <w:rsid w:val="00A74C3C"/>
    <w:rsid w:val="00A74CEB"/>
    <w:rsid w:val="00A75494"/>
    <w:rsid w:val="00A755FC"/>
    <w:rsid w:val="00A75906"/>
    <w:rsid w:val="00A75BB1"/>
    <w:rsid w:val="00A76554"/>
    <w:rsid w:val="00A77F58"/>
    <w:rsid w:val="00A813B4"/>
    <w:rsid w:val="00A81970"/>
    <w:rsid w:val="00A82275"/>
    <w:rsid w:val="00A82336"/>
    <w:rsid w:val="00A8272D"/>
    <w:rsid w:val="00A83500"/>
    <w:rsid w:val="00A83EEC"/>
    <w:rsid w:val="00A8552F"/>
    <w:rsid w:val="00A858BE"/>
    <w:rsid w:val="00A86BF6"/>
    <w:rsid w:val="00A906A7"/>
    <w:rsid w:val="00A918A8"/>
    <w:rsid w:val="00A92296"/>
    <w:rsid w:val="00A9262C"/>
    <w:rsid w:val="00A93F43"/>
    <w:rsid w:val="00A9403F"/>
    <w:rsid w:val="00A961BF"/>
    <w:rsid w:val="00A976A2"/>
    <w:rsid w:val="00A97A4E"/>
    <w:rsid w:val="00AA03A8"/>
    <w:rsid w:val="00AA190C"/>
    <w:rsid w:val="00AA1F23"/>
    <w:rsid w:val="00AA241D"/>
    <w:rsid w:val="00AA30BC"/>
    <w:rsid w:val="00AA34F4"/>
    <w:rsid w:val="00AA3E59"/>
    <w:rsid w:val="00AA4428"/>
    <w:rsid w:val="00AA5726"/>
    <w:rsid w:val="00AA5AF8"/>
    <w:rsid w:val="00AA5CA4"/>
    <w:rsid w:val="00AB0374"/>
    <w:rsid w:val="00AB27FD"/>
    <w:rsid w:val="00AB5333"/>
    <w:rsid w:val="00AB5EDA"/>
    <w:rsid w:val="00AB71C1"/>
    <w:rsid w:val="00AB7337"/>
    <w:rsid w:val="00AB75F9"/>
    <w:rsid w:val="00AC00B3"/>
    <w:rsid w:val="00AC03F9"/>
    <w:rsid w:val="00AC2FB7"/>
    <w:rsid w:val="00AC4BF3"/>
    <w:rsid w:val="00AC4D74"/>
    <w:rsid w:val="00AC4D96"/>
    <w:rsid w:val="00AC4F8E"/>
    <w:rsid w:val="00AC5CC7"/>
    <w:rsid w:val="00AC7F4F"/>
    <w:rsid w:val="00AD012C"/>
    <w:rsid w:val="00AD016E"/>
    <w:rsid w:val="00AD08B6"/>
    <w:rsid w:val="00AD129A"/>
    <w:rsid w:val="00AD1A23"/>
    <w:rsid w:val="00AD4AF1"/>
    <w:rsid w:val="00AD6113"/>
    <w:rsid w:val="00AD6905"/>
    <w:rsid w:val="00AE14F9"/>
    <w:rsid w:val="00AE17E9"/>
    <w:rsid w:val="00AE2E9B"/>
    <w:rsid w:val="00AE3154"/>
    <w:rsid w:val="00AE5770"/>
    <w:rsid w:val="00AE5C08"/>
    <w:rsid w:val="00AE6BBB"/>
    <w:rsid w:val="00AE7265"/>
    <w:rsid w:val="00AF0662"/>
    <w:rsid w:val="00AF1979"/>
    <w:rsid w:val="00AF2866"/>
    <w:rsid w:val="00AF3226"/>
    <w:rsid w:val="00AF4517"/>
    <w:rsid w:val="00AF760A"/>
    <w:rsid w:val="00AF7F44"/>
    <w:rsid w:val="00B00A0A"/>
    <w:rsid w:val="00B00B03"/>
    <w:rsid w:val="00B061C3"/>
    <w:rsid w:val="00B06902"/>
    <w:rsid w:val="00B078A3"/>
    <w:rsid w:val="00B1003A"/>
    <w:rsid w:val="00B104CD"/>
    <w:rsid w:val="00B11E8A"/>
    <w:rsid w:val="00B11F49"/>
    <w:rsid w:val="00B12B9C"/>
    <w:rsid w:val="00B16D60"/>
    <w:rsid w:val="00B207B4"/>
    <w:rsid w:val="00B20B45"/>
    <w:rsid w:val="00B213E6"/>
    <w:rsid w:val="00B22C41"/>
    <w:rsid w:val="00B23491"/>
    <w:rsid w:val="00B243C5"/>
    <w:rsid w:val="00B244A8"/>
    <w:rsid w:val="00B247F8"/>
    <w:rsid w:val="00B24F19"/>
    <w:rsid w:val="00B2629D"/>
    <w:rsid w:val="00B26418"/>
    <w:rsid w:val="00B269A6"/>
    <w:rsid w:val="00B26F1F"/>
    <w:rsid w:val="00B27B87"/>
    <w:rsid w:val="00B27D3D"/>
    <w:rsid w:val="00B27FFD"/>
    <w:rsid w:val="00B32416"/>
    <w:rsid w:val="00B32CFA"/>
    <w:rsid w:val="00B340F7"/>
    <w:rsid w:val="00B35135"/>
    <w:rsid w:val="00B361FA"/>
    <w:rsid w:val="00B37CF5"/>
    <w:rsid w:val="00B401F9"/>
    <w:rsid w:val="00B409C2"/>
    <w:rsid w:val="00B40BDB"/>
    <w:rsid w:val="00B422D4"/>
    <w:rsid w:val="00B42537"/>
    <w:rsid w:val="00B44718"/>
    <w:rsid w:val="00B44BD7"/>
    <w:rsid w:val="00B45D07"/>
    <w:rsid w:val="00B47008"/>
    <w:rsid w:val="00B47A41"/>
    <w:rsid w:val="00B47DAD"/>
    <w:rsid w:val="00B47F2D"/>
    <w:rsid w:val="00B52AF1"/>
    <w:rsid w:val="00B53B09"/>
    <w:rsid w:val="00B542D0"/>
    <w:rsid w:val="00B54604"/>
    <w:rsid w:val="00B57DC5"/>
    <w:rsid w:val="00B6006A"/>
    <w:rsid w:val="00B60852"/>
    <w:rsid w:val="00B64DB6"/>
    <w:rsid w:val="00B65160"/>
    <w:rsid w:val="00B6531A"/>
    <w:rsid w:val="00B67C67"/>
    <w:rsid w:val="00B708D6"/>
    <w:rsid w:val="00B7132C"/>
    <w:rsid w:val="00B7160A"/>
    <w:rsid w:val="00B71CFD"/>
    <w:rsid w:val="00B73B43"/>
    <w:rsid w:val="00B73B58"/>
    <w:rsid w:val="00B76271"/>
    <w:rsid w:val="00B777CF"/>
    <w:rsid w:val="00B77AB8"/>
    <w:rsid w:val="00B84E43"/>
    <w:rsid w:val="00B85A58"/>
    <w:rsid w:val="00B9038F"/>
    <w:rsid w:val="00B90A0D"/>
    <w:rsid w:val="00B90DFC"/>
    <w:rsid w:val="00B9274E"/>
    <w:rsid w:val="00B93D56"/>
    <w:rsid w:val="00B93F76"/>
    <w:rsid w:val="00B9400E"/>
    <w:rsid w:val="00B97A79"/>
    <w:rsid w:val="00BA0F4D"/>
    <w:rsid w:val="00BA3001"/>
    <w:rsid w:val="00BA30CA"/>
    <w:rsid w:val="00BA3F65"/>
    <w:rsid w:val="00BA5446"/>
    <w:rsid w:val="00BA59A6"/>
    <w:rsid w:val="00BA6DC5"/>
    <w:rsid w:val="00BB08A3"/>
    <w:rsid w:val="00BB202C"/>
    <w:rsid w:val="00BB2178"/>
    <w:rsid w:val="00BB3CFC"/>
    <w:rsid w:val="00BB3FA7"/>
    <w:rsid w:val="00BB467B"/>
    <w:rsid w:val="00BB752C"/>
    <w:rsid w:val="00BB7E82"/>
    <w:rsid w:val="00BC0BB3"/>
    <w:rsid w:val="00BC2A1E"/>
    <w:rsid w:val="00BC2D50"/>
    <w:rsid w:val="00BC446E"/>
    <w:rsid w:val="00BC4B1B"/>
    <w:rsid w:val="00BC67E3"/>
    <w:rsid w:val="00BC6F6E"/>
    <w:rsid w:val="00BD00B0"/>
    <w:rsid w:val="00BD0895"/>
    <w:rsid w:val="00BD667E"/>
    <w:rsid w:val="00BD77A3"/>
    <w:rsid w:val="00BD79BF"/>
    <w:rsid w:val="00BE022A"/>
    <w:rsid w:val="00BE275A"/>
    <w:rsid w:val="00BE3AE3"/>
    <w:rsid w:val="00BE3C50"/>
    <w:rsid w:val="00BE4B0A"/>
    <w:rsid w:val="00BE7097"/>
    <w:rsid w:val="00BE7B8A"/>
    <w:rsid w:val="00BF0A29"/>
    <w:rsid w:val="00BF2BAB"/>
    <w:rsid w:val="00BF31D3"/>
    <w:rsid w:val="00BF3343"/>
    <w:rsid w:val="00BF3B4B"/>
    <w:rsid w:val="00BF40DA"/>
    <w:rsid w:val="00BF4262"/>
    <w:rsid w:val="00BF5A99"/>
    <w:rsid w:val="00BF5CA5"/>
    <w:rsid w:val="00BF6B8C"/>
    <w:rsid w:val="00BF7B6C"/>
    <w:rsid w:val="00BF7C28"/>
    <w:rsid w:val="00C013C9"/>
    <w:rsid w:val="00C01598"/>
    <w:rsid w:val="00C02073"/>
    <w:rsid w:val="00C02963"/>
    <w:rsid w:val="00C029E4"/>
    <w:rsid w:val="00C05678"/>
    <w:rsid w:val="00C0570D"/>
    <w:rsid w:val="00C060DD"/>
    <w:rsid w:val="00C07D75"/>
    <w:rsid w:val="00C12FB8"/>
    <w:rsid w:val="00C13C54"/>
    <w:rsid w:val="00C16D10"/>
    <w:rsid w:val="00C173A2"/>
    <w:rsid w:val="00C21909"/>
    <w:rsid w:val="00C23276"/>
    <w:rsid w:val="00C24709"/>
    <w:rsid w:val="00C252A6"/>
    <w:rsid w:val="00C25433"/>
    <w:rsid w:val="00C2548A"/>
    <w:rsid w:val="00C2630A"/>
    <w:rsid w:val="00C27340"/>
    <w:rsid w:val="00C31F76"/>
    <w:rsid w:val="00C329A0"/>
    <w:rsid w:val="00C32A2E"/>
    <w:rsid w:val="00C32E01"/>
    <w:rsid w:val="00C34812"/>
    <w:rsid w:val="00C34AF9"/>
    <w:rsid w:val="00C35257"/>
    <w:rsid w:val="00C35A8E"/>
    <w:rsid w:val="00C36848"/>
    <w:rsid w:val="00C36B9E"/>
    <w:rsid w:val="00C376DB"/>
    <w:rsid w:val="00C37D1E"/>
    <w:rsid w:val="00C37F3A"/>
    <w:rsid w:val="00C405BF"/>
    <w:rsid w:val="00C40AF3"/>
    <w:rsid w:val="00C41427"/>
    <w:rsid w:val="00C41722"/>
    <w:rsid w:val="00C421F4"/>
    <w:rsid w:val="00C42B8E"/>
    <w:rsid w:val="00C440FB"/>
    <w:rsid w:val="00C4499B"/>
    <w:rsid w:val="00C4555D"/>
    <w:rsid w:val="00C500B0"/>
    <w:rsid w:val="00C544B4"/>
    <w:rsid w:val="00C54739"/>
    <w:rsid w:val="00C54E3F"/>
    <w:rsid w:val="00C553A3"/>
    <w:rsid w:val="00C558E7"/>
    <w:rsid w:val="00C55914"/>
    <w:rsid w:val="00C56A2D"/>
    <w:rsid w:val="00C57F61"/>
    <w:rsid w:val="00C60132"/>
    <w:rsid w:val="00C614E2"/>
    <w:rsid w:val="00C61A3A"/>
    <w:rsid w:val="00C623AD"/>
    <w:rsid w:val="00C643B0"/>
    <w:rsid w:val="00C65A69"/>
    <w:rsid w:val="00C66348"/>
    <w:rsid w:val="00C66732"/>
    <w:rsid w:val="00C676D6"/>
    <w:rsid w:val="00C708B6"/>
    <w:rsid w:val="00C70DCE"/>
    <w:rsid w:val="00C70E14"/>
    <w:rsid w:val="00C7485A"/>
    <w:rsid w:val="00C75260"/>
    <w:rsid w:val="00C80A30"/>
    <w:rsid w:val="00C82B2E"/>
    <w:rsid w:val="00C83E09"/>
    <w:rsid w:val="00C83E15"/>
    <w:rsid w:val="00C84579"/>
    <w:rsid w:val="00C84D45"/>
    <w:rsid w:val="00C85180"/>
    <w:rsid w:val="00C861BB"/>
    <w:rsid w:val="00C86810"/>
    <w:rsid w:val="00C86F2E"/>
    <w:rsid w:val="00C87075"/>
    <w:rsid w:val="00C9263E"/>
    <w:rsid w:val="00C92CD1"/>
    <w:rsid w:val="00C93118"/>
    <w:rsid w:val="00C93ED0"/>
    <w:rsid w:val="00C94474"/>
    <w:rsid w:val="00C94E5B"/>
    <w:rsid w:val="00C95AE3"/>
    <w:rsid w:val="00C96BA7"/>
    <w:rsid w:val="00C97074"/>
    <w:rsid w:val="00C9761F"/>
    <w:rsid w:val="00CA0491"/>
    <w:rsid w:val="00CA10BB"/>
    <w:rsid w:val="00CA1490"/>
    <w:rsid w:val="00CA1655"/>
    <w:rsid w:val="00CA1C17"/>
    <w:rsid w:val="00CA1CE2"/>
    <w:rsid w:val="00CA3601"/>
    <w:rsid w:val="00CA3F62"/>
    <w:rsid w:val="00CA4365"/>
    <w:rsid w:val="00CA55A1"/>
    <w:rsid w:val="00CA5880"/>
    <w:rsid w:val="00CA5EE1"/>
    <w:rsid w:val="00CA6099"/>
    <w:rsid w:val="00CA6BF2"/>
    <w:rsid w:val="00CA6DC5"/>
    <w:rsid w:val="00CA771A"/>
    <w:rsid w:val="00CB1D26"/>
    <w:rsid w:val="00CB3632"/>
    <w:rsid w:val="00CB579C"/>
    <w:rsid w:val="00CC01BC"/>
    <w:rsid w:val="00CC0AD7"/>
    <w:rsid w:val="00CC1DDA"/>
    <w:rsid w:val="00CC25B5"/>
    <w:rsid w:val="00CC4C76"/>
    <w:rsid w:val="00CC6826"/>
    <w:rsid w:val="00CC7392"/>
    <w:rsid w:val="00CC7444"/>
    <w:rsid w:val="00CD0202"/>
    <w:rsid w:val="00CD0686"/>
    <w:rsid w:val="00CD07BA"/>
    <w:rsid w:val="00CD14B1"/>
    <w:rsid w:val="00CD247B"/>
    <w:rsid w:val="00CD2DB1"/>
    <w:rsid w:val="00CD5192"/>
    <w:rsid w:val="00CD5636"/>
    <w:rsid w:val="00CD63D1"/>
    <w:rsid w:val="00CD64A4"/>
    <w:rsid w:val="00CD71DA"/>
    <w:rsid w:val="00CD7A33"/>
    <w:rsid w:val="00CE0CE9"/>
    <w:rsid w:val="00CE1074"/>
    <w:rsid w:val="00CE1DF6"/>
    <w:rsid w:val="00CE1F5D"/>
    <w:rsid w:val="00CE38BB"/>
    <w:rsid w:val="00CE594B"/>
    <w:rsid w:val="00CE5E58"/>
    <w:rsid w:val="00CE5FF9"/>
    <w:rsid w:val="00CE620E"/>
    <w:rsid w:val="00CE65FA"/>
    <w:rsid w:val="00CE7640"/>
    <w:rsid w:val="00CF1263"/>
    <w:rsid w:val="00CF1F42"/>
    <w:rsid w:val="00CF3405"/>
    <w:rsid w:val="00CF3F27"/>
    <w:rsid w:val="00CF4C8B"/>
    <w:rsid w:val="00CF558E"/>
    <w:rsid w:val="00CF6549"/>
    <w:rsid w:val="00CF65EC"/>
    <w:rsid w:val="00CF7C97"/>
    <w:rsid w:val="00D02EAC"/>
    <w:rsid w:val="00D04268"/>
    <w:rsid w:val="00D058D0"/>
    <w:rsid w:val="00D06249"/>
    <w:rsid w:val="00D066EE"/>
    <w:rsid w:val="00D07F14"/>
    <w:rsid w:val="00D1084D"/>
    <w:rsid w:val="00D1199E"/>
    <w:rsid w:val="00D11CC7"/>
    <w:rsid w:val="00D12A59"/>
    <w:rsid w:val="00D21298"/>
    <w:rsid w:val="00D21862"/>
    <w:rsid w:val="00D22B09"/>
    <w:rsid w:val="00D22D25"/>
    <w:rsid w:val="00D2478B"/>
    <w:rsid w:val="00D24817"/>
    <w:rsid w:val="00D2676D"/>
    <w:rsid w:val="00D27ED3"/>
    <w:rsid w:val="00D27ED6"/>
    <w:rsid w:val="00D301B5"/>
    <w:rsid w:val="00D30F16"/>
    <w:rsid w:val="00D3178A"/>
    <w:rsid w:val="00D33165"/>
    <w:rsid w:val="00D35308"/>
    <w:rsid w:val="00D3552E"/>
    <w:rsid w:val="00D368F6"/>
    <w:rsid w:val="00D408A0"/>
    <w:rsid w:val="00D40A17"/>
    <w:rsid w:val="00D43CDC"/>
    <w:rsid w:val="00D4589D"/>
    <w:rsid w:val="00D474AB"/>
    <w:rsid w:val="00D47A02"/>
    <w:rsid w:val="00D47CD6"/>
    <w:rsid w:val="00D50140"/>
    <w:rsid w:val="00D502BF"/>
    <w:rsid w:val="00D515AB"/>
    <w:rsid w:val="00D558E0"/>
    <w:rsid w:val="00D56AD0"/>
    <w:rsid w:val="00D60423"/>
    <w:rsid w:val="00D637F6"/>
    <w:rsid w:val="00D638DC"/>
    <w:rsid w:val="00D6484B"/>
    <w:rsid w:val="00D64DC2"/>
    <w:rsid w:val="00D653B8"/>
    <w:rsid w:val="00D67D9B"/>
    <w:rsid w:val="00D7072B"/>
    <w:rsid w:val="00D708A5"/>
    <w:rsid w:val="00D711E1"/>
    <w:rsid w:val="00D72BA5"/>
    <w:rsid w:val="00D737BF"/>
    <w:rsid w:val="00D73EEF"/>
    <w:rsid w:val="00D74D1B"/>
    <w:rsid w:val="00D755C5"/>
    <w:rsid w:val="00D76ABB"/>
    <w:rsid w:val="00D80077"/>
    <w:rsid w:val="00D8027C"/>
    <w:rsid w:val="00D80539"/>
    <w:rsid w:val="00D810D1"/>
    <w:rsid w:val="00D82D9B"/>
    <w:rsid w:val="00D83D28"/>
    <w:rsid w:val="00D84690"/>
    <w:rsid w:val="00D848C6"/>
    <w:rsid w:val="00D84EA8"/>
    <w:rsid w:val="00D877F7"/>
    <w:rsid w:val="00D87900"/>
    <w:rsid w:val="00D87A37"/>
    <w:rsid w:val="00D902DC"/>
    <w:rsid w:val="00D90772"/>
    <w:rsid w:val="00D91500"/>
    <w:rsid w:val="00D932C5"/>
    <w:rsid w:val="00D9445B"/>
    <w:rsid w:val="00D955EC"/>
    <w:rsid w:val="00D95994"/>
    <w:rsid w:val="00D96E81"/>
    <w:rsid w:val="00D96F96"/>
    <w:rsid w:val="00D97AAF"/>
    <w:rsid w:val="00D97F23"/>
    <w:rsid w:val="00DA088C"/>
    <w:rsid w:val="00DA0A2B"/>
    <w:rsid w:val="00DA1E2C"/>
    <w:rsid w:val="00DA27B3"/>
    <w:rsid w:val="00DA42B9"/>
    <w:rsid w:val="00DA4354"/>
    <w:rsid w:val="00DA4579"/>
    <w:rsid w:val="00DA597A"/>
    <w:rsid w:val="00DA5D71"/>
    <w:rsid w:val="00DA723F"/>
    <w:rsid w:val="00DA7460"/>
    <w:rsid w:val="00DB05DE"/>
    <w:rsid w:val="00DB2335"/>
    <w:rsid w:val="00DB23C1"/>
    <w:rsid w:val="00DB70F7"/>
    <w:rsid w:val="00DB7533"/>
    <w:rsid w:val="00DC16F5"/>
    <w:rsid w:val="00DC2FB1"/>
    <w:rsid w:val="00DC36F7"/>
    <w:rsid w:val="00DC3D99"/>
    <w:rsid w:val="00DC3FC7"/>
    <w:rsid w:val="00DC62C1"/>
    <w:rsid w:val="00DC6609"/>
    <w:rsid w:val="00DC7730"/>
    <w:rsid w:val="00DC7782"/>
    <w:rsid w:val="00DC7B8E"/>
    <w:rsid w:val="00DD1113"/>
    <w:rsid w:val="00DD1DB1"/>
    <w:rsid w:val="00DD36AB"/>
    <w:rsid w:val="00DD3B58"/>
    <w:rsid w:val="00DD4F08"/>
    <w:rsid w:val="00DD57F4"/>
    <w:rsid w:val="00DD5C3C"/>
    <w:rsid w:val="00DD6070"/>
    <w:rsid w:val="00DD63CD"/>
    <w:rsid w:val="00DE185A"/>
    <w:rsid w:val="00DE1ADA"/>
    <w:rsid w:val="00DE267E"/>
    <w:rsid w:val="00DE3562"/>
    <w:rsid w:val="00DE5B54"/>
    <w:rsid w:val="00DE7BC3"/>
    <w:rsid w:val="00DF0AC3"/>
    <w:rsid w:val="00DF117C"/>
    <w:rsid w:val="00DF2706"/>
    <w:rsid w:val="00DF531D"/>
    <w:rsid w:val="00DF63B9"/>
    <w:rsid w:val="00DF64B6"/>
    <w:rsid w:val="00DF6891"/>
    <w:rsid w:val="00DF6EC8"/>
    <w:rsid w:val="00E00A75"/>
    <w:rsid w:val="00E00C40"/>
    <w:rsid w:val="00E014A6"/>
    <w:rsid w:val="00E0311D"/>
    <w:rsid w:val="00E03892"/>
    <w:rsid w:val="00E052E1"/>
    <w:rsid w:val="00E060E7"/>
    <w:rsid w:val="00E071BC"/>
    <w:rsid w:val="00E07EB2"/>
    <w:rsid w:val="00E103E0"/>
    <w:rsid w:val="00E15F4A"/>
    <w:rsid w:val="00E16790"/>
    <w:rsid w:val="00E17082"/>
    <w:rsid w:val="00E177D1"/>
    <w:rsid w:val="00E21939"/>
    <w:rsid w:val="00E21D92"/>
    <w:rsid w:val="00E2303D"/>
    <w:rsid w:val="00E23094"/>
    <w:rsid w:val="00E2388A"/>
    <w:rsid w:val="00E23CB1"/>
    <w:rsid w:val="00E244C9"/>
    <w:rsid w:val="00E25D61"/>
    <w:rsid w:val="00E27BF9"/>
    <w:rsid w:val="00E30D6F"/>
    <w:rsid w:val="00E30FA8"/>
    <w:rsid w:val="00E317F2"/>
    <w:rsid w:val="00E31802"/>
    <w:rsid w:val="00E31C5B"/>
    <w:rsid w:val="00E32CF2"/>
    <w:rsid w:val="00E335B4"/>
    <w:rsid w:val="00E34AFE"/>
    <w:rsid w:val="00E35364"/>
    <w:rsid w:val="00E3559F"/>
    <w:rsid w:val="00E35FB9"/>
    <w:rsid w:val="00E37252"/>
    <w:rsid w:val="00E37274"/>
    <w:rsid w:val="00E3791C"/>
    <w:rsid w:val="00E411E3"/>
    <w:rsid w:val="00E41A6E"/>
    <w:rsid w:val="00E4227A"/>
    <w:rsid w:val="00E422E0"/>
    <w:rsid w:val="00E43D79"/>
    <w:rsid w:val="00E4543C"/>
    <w:rsid w:val="00E456D0"/>
    <w:rsid w:val="00E45CB9"/>
    <w:rsid w:val="00E477C8"/>
    <w:rsid w:val="00E50B09"/>
    <w:rsid w:val="00E51E01"/>
    <w:rsid w:val="00E52016"/>
    <w:rsid w:val="00E52970"/>
    <w:rsid w:val="00E5326A"/>
    <w:rsid w:val="00E53BBD"/>
    <w:rsid w:val="00E561ED"/>
    <w:rsid w:val="00E60771"/>
    <w:rsid w:val="00E607B3"/>
    <w:rsid w:val="00E61CDF"/>
    <w:rsid w:val="00E61F56"/>
    <w:rsid w:val="00E620C0"/>
    <w:rsid w:val="00E6490C"/>
    <w:rsid w:val="00E64BFE"/>
    <w:rsid w:val="00E651B6"/>
    <w:rsid w:val="00E65317"/>
    <w:rsid w:val="00E669E0"/>
    <w:rsid w:val="00E66A97"/>
    <w:rsid w:val="00E66B23"/>
    <w:rsid w:val="00E67021"/>
    <w:rsid w:val="00E67061"/>
    <w:rsid w:val="00E70C4D"/>
    <w:rsid w:val="00E73FE9"/>
    <w:rsid w:val="00E7497E"/>
    <w:rsid w:val="00E7661B"/>
    <w:rsid w:val="00E76990"/>
    <w:rsid w:val="00E76BE4"/>
    <w:rsid w:val="00E770A5"/>
    <w:rsid w:val="00E775C0"/>
    <w:rsid w:val="00E7783D"/>
    <w:rsid w:val="00E81FD3"/>
    <w:rsid w:val="00E82B8D"/>
    <w:rsid w:val="00E83EF0"/>
    <w:rsid w:val="00E84A43"/>
    <w:rsid w:val="00E8528E"/>
    <w:rsid w:val="00E8582C"/>
    <w:rsid w:val="00E85DD5"/>
    <w:rsid w:val="00E85FDF"/>
    <w:rsid w:val="00E87414"/>
    <w:rsid w:val="00E93738"/>
    <w:rsid w:val="00E93AE0"/>
    <w:rsid w:val="00E959FC"/>
    <w:rsid w:val="00E969C4"/>
    <w:rsid w:val="00E96C3F"/>
    <w:rsid w:val="00E97289"/>
    <w:rsid w:val="00EA03A6"/>
    <w:rsid w:val="00EA1766"/>
    <w:rsid w:val="00EA2307"/>
    <w:rsid w:val="00EA3F99"/>
    <w:rsid w:val="00EA5287"/>
    <w:rsid w:val="00EA5944"/>
    <w:rsid w:val="00EA5D85"/>
    <w:rsid w:val="00EA60F9"/>
    <w:rsid w:val="00EA6226"/>
    <w:rsid w:val="00EA6E49"/>
    <w:rsid w:val="00EA70C9"/>
    <w:rsid w:val="00EB1C2A"/>
    <w:rsid w:val="00EB2EDA"/>
    <w:rsid w:val="00EB3AFC"/>
    <w:rsid w:val="00EB5147"/>
    <w:rsid w:val="00EB56C5"/>
    <w:rsid w:val="00EB5C05"/>
    <w:rsid w:val="00EB6100"/>
    <w:rsid w:val="00EB73E1"/>
    <w:rsid w:val="00EB7465"/>
    <w:rsid w:val="00EC1CB2"/>
    <w:rsid w:val="00EC1FB8"/>
    <w:rsid w:val="00EC3E39"/>
    <w:rsid w:val="00EC4442"/>
    <w:rsid w:val="00EC450C"/>
    <w:rsid w:val="00EC46A0"/>
    <w:rsid w:val="00EC545C"/>
    <w:rsid w:val="00EC5F9F"/>
    <w:rsid w:val="00EC60F9"/>
    <w:rsid w:val="00EC6314"/>
    <w:rsid w:val="00EC6B32"/>
    <w:rsid w:val="00ED19D0"/>
    <w:rsid w:val="00ED2093"/>
    <w:rsid w:val="00ED2D4E"/>
    <w:rsid w:val="00ED3408"/>
    <w:rsid w:val="00ED4039"/>
    <w:rsid w:val="00ED49F4"/>
    <w:rsid w:val="00ED51DA"/>
    <w:rsid w:val="00ED5361"/>
    <w:rsid w:val="00ED5434"/>
    <w:rsid w:val="00ED5480"/>
    <w:rsid w:val="00ED5C0D"/>
    <w:rsid w:val="00EE00AD"/>
    <w:rsid w:val="00EE1CBE"/>
    <w:rsid w:val="00EE284F"/>
    <w:rsid w:val="00EE3035"/>
    <w:rsid w:val="00EE31B7"/>
    <w:rsid w:val="00EE3C58"/>
    <w:rsid w:val="00EE5AE7"/>
    <w:rsid w:val="00EE6E05"/>
    <w:rsid w:val="00EF0AFC"/>
    <w:rsid w:val="00EF1458"/>
    <w:rsid w:val="00EF191E"/>
    <w:rsid w:val="00EF2B77"/>
    <w:rsid w:val="00EF48AD"/>
    <w:rsid w:val="00EF4FBC"/>
    <w:rsid w:val="00EF5360"/>
    <w:rsid w:val="00EF58A0"/>
    <w:rsid w:val="00EF6FDF"/>
    <w:rsid w:val="00F00397"/>
    <w:rsid w:val="00F01026"/>
    <w:rsid w:val="00F01D26"/>
    <w:rsid w:val="00F0338C"/>
    <w:rsid w:val="00F05E29"/>
    <w:rsid w:val="00F10AF5"/>
    <w:rsid w:val="00F10F16"/>
    <w:rsid w:val="00F116F0"/>
    <w:rsid w:val="00F13A95"/>
    <w:rsid w:val="00F143B6"/>
    <w:rsid w:val="00F1468C"/>
    <w:rsid w:val="00F1480D"/>
    <w:rsid w:val="00F14B0F"/>
    <w:rsid w:val="00F1660D"/>
    <w:rsid w:val="00F2238E"/>
    <w:rsid w:val="00F22CA8"/>
    <w:rsid w:val="00F23D19"/>
    <w:rsid w:val="00F251C0"/>
    <w:rsid w:val="00F25568"/>
    <w:rsid w:val="00F25A20"/>
    <w:rsid w:val="00F25A88"/>
    <w:rsid w:val="00F26047"/>
    <w:rsid w:val="00F266F1"/>
    <w:rsid w:val="00F26ADF"/>
    <w:rsid w:val="00F2700C"/>
    <w:rsid w:val="00F27AD1"/>
    <w:rsid w:val="00F31577"/>
    <w:rsid w:val="00F31CC4"/>
    <w:rsid w:val="00F31D2C"/>
    <w:rsid w:val="00F31F0B"/>
    <w:rsid w:val="00F32485"/>
    <w:rsid w:val="00F325DB"/>
    <w:rsid w:val="00F3625F"/>
    <w:rsid w:val="00F365BA"/>
    <w:rsid w:val="00F36B03"/>
    <w:rsid w:val="00F37121"/>
    <w:rsid w:val="00F37E36"/>
    <w:rsid w:val="00F37E99"/>
    <w:rsid w:val="00F405AB"/>
    <w:rsid w:val="00F407C0"/>
    <w:rsid w:val="00F4091E"/>
    <w:rsid w:val="00F41761"/>
    <w:rsid w:val="00F417CD"/>
    <w:rsid w:val="00F41F01"/>
    <w:rsid w:val="00F42D40"/>
    <w:rsid w:val="00F4355D"/>
    <w:rsid w:val="00F454F3"/>
    <w:rsid w:val="00F45F99"/>
    <w:rsid w:val="00F469C5"/>
    <w:rsid w:val="00F50BA3"/>
    <w:rsid w:val="00F50E44"/>
    <w:rsid w:val="00F533AA"/>
    <w:rsid w:val="00F5596E"/>
    <w:rsid w:val="00F618F1"/>
    <w:rsid w:val="00F624E5"/>
    <w:rsid w:val="00F62CCE"/>
    <w:rsid w:val="00F63B28"/>
    <w:rsid w:val="00F640CE"/>
    <w:rsid w:val="00F65369"/>
    <w:rsid w:val="00F676B7"/>
    <w:rsid w:val="00F7022C"/>
    <w:rsid w:val="00F70461"/>
    <w:rsid w:val="00F70793"/>
    <w:rsid w:val="00F72F2A"/>
    <w:rsid w:val="00F768D1"/>
    <w:rsid w:val="00F7795A"/>
    <w:rsid w:val="00F802AC"/>
    <w:rsid w:val="00F8161C"/>
    <w:rsid w:val="00F83058"/>
    <w:rsid w:val="00F8536B"/>
    <w:rsid w:val="00F865FA"/>
    <w:rsid w:val="00F86A16"/>
    <w:rsid w:val="00F9026B"/>
    <w:rsid w:val="00F90600"/>
    <w:rsid w:val="00F90B71"/>
    <w:rsid w:val="00F90D1B"/>
    <w:rsid w:val="00F9109A"/>
    <w:rsid w:val="00F94F4A"/>
    <w:rsid w:val="00F94FC3"/>
    <w:rsid w:val="00F97922"/>
    <w:rsid w:val="00FA0718"/>
    <w:rsid w:val="00FA19F8"/>
    <w:rsid w:val="00FA26E0"/>
    <w:rsid w:val="00FA2DDB"/>
    <w:rsid w:val="00FA3C1C"/>
    <w:rsid w:val="00FA5341"/>
    <w:rsid w:val="00FA5754"/>
    <w:rsid w:val="00FA7858"/>
    <w:rsid w:val="00FB04BE"/>
    <w:rsid w:val="00FB11F6"/>
    <w:rsid w:val="00FB22BC"/>
    <w:rsid w:val="00FB2D52"/>
    <w:rsid w:val="00FB3999"/>
    <w:rsid w:val="00FB6AAF"/>
    <w:rsid w:val="00FC43C1"/>
    <w:rsid w:val="00FC68CD"/>
    <w:rsid w:val="00FD21FD"/>
    <w:rsid w:val="00FD2304"/>
    <w:rsid w:val="00FD2B47"/>
    <w:rsid w:val="00FD32FC"/>
    <w:rsid w:val="00FD4FD7"/>
    <w:rsid w:val="00FD65F2"/>
    <w:rsid w:val="00FE35AA"/>
    <w:rsid w:val="00FE386E"/>
    <w:rsid w:val="00FE3ACD"/>
    <w:rsid w:val="00FE5D15"/>
    <w:rsid w:val="00FE66A1"/>
    <w:rsid w:val="00FE752A"/>
    <w:rsid w:val="00FF09F9"/>
    <w:rsid w:val="00FF1274"/>
    <w:rsid w:val="00FF1724"/>
    <w:rsid w:val="00FF1F70"/>
    <w:rsid w:val="00FF2289"/>
    <w:rsid w:val="00FF27B6"/>
    <w:rsid w:val="00FF3A82"/>
    <w:rsid w:val="00FF4E18"/>
    <w:rsid w:val="00FF4EA1"/>
    <w:rsid w:val="00FF51B9"/>
    <w:rsid w:val="00FF52B6"/>
    <w:rsid w:val="00FF7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01959FD"/>
  <w15:chartTrackingRefBased/>
  <w15:docId w15:val="{79D0750E-E565-4380-8173-83533C220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qFormat="1"/>
    <w:lsdException w:name="Title" w:uiPriority="10" w:qFormat="1"/>
    <w:lsdException w:name="Subtitle" w:qFormat="1"/>
    <w:lsdException w:name="Hyperlink" w:uiPriority="99"/>
    <w:lsdException w:name="Strong" w:qFormat="1"/>
    <w:lsdException w:name="Normal (Web)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722150"/>
    <w:pPr>
      <w:widowControl w:val="0"/>
      <w:jc w:val="both"/>
    </w:pPr>
    <w:rPr>
      <w:kern w:val="2"/>
      <w:sz w:val="21"/>
    </w:rPr>
  </w:style>
  <w:style w:type="paragraph" w:styleId="1">
    <w:name w:val="heading 1"/>
    <w:aliases w:val="H1,app heading 1,l1,h1,Huvudrubrik,标题 1.,H11,H12,H111,H13,H112,H14,H113,H15,H114,H16,H115,H121,H1111,H131,H1121,H141,H1131,H151,H1141,H17,H116,H122,H1112,H132,H1122,H142,H1132,H152,H1142,H161,H1151,H1211,H11111,H1311,H11211,H1411,H11311,H1511,H18,1"/>
    <w:basedOn w:val="a1"/>
    <w:next w:val="a1"/>
    <w:autoRedefine/>
    <w:qFormat/>
    <w:rsid w:val="00087A8C"/>
    <w:pPr>
      <w:keepNext/>
      <w:keepLines/>
      <w:numPr>
        <w:numId w:val="1"/>
      </w:numPr>
      <w:spacing w:before="120" w:after="120"/>
      <w:jc w:val="left"/>
      <w:outlineLvl w:val="0"/>
      <w:pPrChange w:id="0" w:author="min.wen" w:date="2018-10-18T17:28:00Z">
        <w:pPr>
          <w:keepNext/>
          <w:keepLines/>
          <w:widowControl w:val="0"/>
          <w:numPr>
            <w:numId w:val="1"/>
          </w:numPr>
          <w:tabs>
            <w:tab w:val="num" w:pos="432"/>
          </w:tabs>
          <w:spacing w:before="120" w:after="120"/>
          <w:ind w:left="432" w:hanging="432"/>
          <w:outlineLvl w:val="0"/>
        </w:pPr>
      </w:pPrChange>
    </w:pPr>
    <w:rPr>
      <w:rFonts w:ascii="宋体" w:hAnsi="宋体" w:cs="Arial"/>
      <w:b/>
      <w:snapToGrid w:val="0"/>
      <w:kern w:val="0"/>
      <w:sz w:val="30"/>
      <w:szCs w:val="30"/>
      <w:rPrChange w:id="0" w:author="min.wen" w:date="2018-10-18T17:28:00Z">
        <w:rPr>
          <w:rFonts w:ascii="宋体" w:eastAsia="宋体" w:hAnsi="宋体" w:cs="Arial"/>
          <w:b/>
          <w:snapToGrid w:val="0"/>
          <w:sz w:val="30"/>
          <w:szCs w:val="30"/>
          <w:lang w:val="en-US" w:eastAsia="zh-CN" w:bidi="ar-SA"/>
        </w:rPr>
      </w:rPrChange>
    </w:rPr>
  </w:style>
  <w:style w:type="paragraph" w:styleId="2">
    <w:name w:val="heading 2"/>
    <w:aliases w:val="Head2A,2,H2,h2,我得标题2,H21,H211,H212,H213,H214,H215,H2111,H2121,H2131,H2141,H216,H2112,H2122,H2132,H2142,H217,H2113,H2123,H2133,H2143,H218,H2114,H2124,H2134,H2144,H219,H2115,H2125,H2135,H2145,H2110,H2116,H2126,H2136,H2146,H2117,H2127,H2137,H2147,标题2"/>
    <w:basedOn w:val="a1"/>
    <w:next w:val="a1"/>
    <w:autoRedefine/>
    <w:qFormat/>
    <w:rsid w:val="00535E3A"/>
    <w:pPr>
      <w:numPr>
        <w:ilvl w:val="1"/>
        <w:numId w:val="1"/>
      </w:numPr>
      <w:tabs>
        <w:tab w:val="clear" w:pos="3128"/>
        <w:tab w:val="num" w:pos="576"/>
      </w:tabs>
      <w:spacing w:before="120"/>
      <w:ind w:left="576"/>
      <w:jc w:val="left"/>
      <w:outlineLvl w:val="1"/>
      <w:pPrChange w:id="1" w:author="min.wen" w:date="2018-10-18T17:11:00Z">
        <w:pPr>
          <w:widowControl w:val="0"/>
          <w:numPr>
            <w:ilvl w:val="1"/>
            <w:numId w:val="1"/>
          </w:numPr>
          <w:tabs>
            <w:tab w:val="num" w:pos="576"/>
          </w:tabs>
          <w:spacing w:before="120"/>
          <w:ind w:left="576" w:hanging="576"/>
          <w:outlineLvl w:val="1"/>
        </w:pPr>
      </w:pPrChange>
    </w:pPr>
    <w:rPr>
      <w:rFonts w:ascii="宋体" w:hAnsi="宋体" w:cs="Arial"/>
      <w:b/>
      <w:bCs/>
      <w:kern w:val="0"/>
      <w:sz w:val="28"/>
      <w:szCs w:val="28"/>
      <w:rPrChange w:id="1" w:author="min.wen" w:date="2018-10-18T17:11:00Z">
        <w:rPr>
          <w:rFonts w:ascii="宋体" w:eastAsia="宋体" w:hAnsi="宋体" w:cs="Arial"/>
          <w:b/>
          <w:bCs/>
          <w:sz w:val="28"/>
          <w:szCs w:val="28"/>
          <w:lang w:val="en-US" w:eastAsia="zh-CN" w:bidi="ar-SA"/>
        </w:rPr>
      </w:rPrChange>
    </w:rPr>
  </w:style>
  <w:style w:type="paragraph" w:styleId="3">
    <w:name w:val="heading 3"/>
    <w:aliases w:val="Underrubrik2,H3,Memo Heading 3,0H,h3,hello,no break"/>
    <w:basedOn w:val="a0"/>
    <w:next w:val="a1"/>
    <w:qFormat/>
    <w:rsid w:val="00CF1F42"/>
    <w:pPr>
      <w:keepNext/>
      <w:keepLines/>
      <w:numPr>
        <w:ilvl w:val="2"/>
        <w:numId w:val="1"/>
      </w:numPr>
      <w:spacing w:before="120" w:after="120"/>
      <w:jc w:val="left"/>
      <w:outlineLvl w:val="2"/>
      <w:pPrChange w:id="2" w:author="min.wen" w:date="2018-10-17T11:45:00Z">
        <w:pPr>
          <w:keepNext/>
          <w:keepLines/>
          <w:widowControl w:val="0"/>
          <w:numPr>
            <w:ilvl w:val="2"/>
            <w:numId w:val="1"/>
          </w:numPr>
          <w:tabs>
            <w:tab w:val="num" w:pos="720"/>
          </w:tabs>
          <w:spacing w:before="120" w:after="120"/>
          <w:ind w:left="720" w:hanging="720"/>
          <w:outlineLvl w:val="2"/>
        </w:pPr>
      </w:pPrChange>
    </w:pPr>
    <w:rPr>
      <w:rFonts w:ascii="Arial" w:hAnsi="Arial"/>
      <w:rPrChange w:id="2" w:author="min.wen" w:date="2018-10-17T11:45:00Z">
        <w:rPr>
          <w:rFonts w:ascii="Arial" w:eastAsia="宋体" w:hAnsi="Arial"/>
          <w:b/>
          <w:kern w:val="2"/>
          <w:sz w:val="21"/>
          <w:lang w:val="en-US" w:eastAsia="zh-CN" w:bidi="ar-SA"/>
        </w:rPr>
      </w:rPrChange>
    </w:rPr>
  </w:style>
  <w:style w:type="paragraph" w:styleId="4">
    <w:name w:val="heading 4"/>
    <w:aliases w:val="h4,H4,H41,h41,H42,h42,H43,h43,H411,h411,H421,h421,H44,h44,H412,h412,H422,h422,H431,h431,H45,h45,H413,h413,H423,h423,H432,h432,H46,h46,H47,h47,Memo Heading 4,Memo Heading 5,4H"/>
    <w:basedOn w:val="a0"/>
    <w:next w:val="a1"/>
    <w:qFormat/>
    <w:rsid w:val="00722150"/>
    <w:pPr>
      <w:keepLines/>
      <w:numPr>
        <w:ilvl w:val="3"/>
        <w:numId w:val="1"/>
      </w:numPr>
      <w:spacing w:before="120" w:after="120"/>
      <w:outlineLvl w:val="3"/>
    </w:pPr>
    <w:rPr>
      <w:rFonts w:ascii="宋体" w:hAnsi="Arial"/>
      <w:kern w:val="0"/>
    </w:rPr>
  </w:style>
  <w:style w:type="paragraph" w:styleId="5">
    <w:name w:val="heading 5"/>
    <w:basedOn w:val="a0"/>
    <w:next w:val="a1"/>
    <w:rsid w:val="00722150"/>
    <w:pPr>
      <w:keepNext/>
      <w:numPr>
        <w:ilvl w:val="4"/>
        <w:numId w:val="1"/>
      </w:numPr>
      <w:spacing w:before="120" w:after="120"/>
      <w:jc w:val="left"/>
      <w:outlineLvl w:val="4"/>
    </w:pPr>
    <w:rPr>
      <w:rFonts w:ascii="Arial" w:hAnsi="Arial"/>
      <w:kern w:val="0"/>
    </w:rPr>
  </w:style>
  <w:style w:type="paragraph" w:styleId="6">
    <w:name w:val="heading 6"/>
    <w:basedOn w:val="a0"/>
    <w:next w:val="a1"/>
    <w:rsid w:val="00722150"/>
    <w:pPr>
      <w:keepNext/>
      <w:keepLines/>
      <w:numPr>
        <w:ilvl w:val="5"/>
        <w:numId w:val="1"/>
      </w:numPr>
      <w:spacing w:before="120" w:after="120"/>
      <w:outlineLvl w:val="5"/>
    </w:pPr>
    <w:rPr>
      <w:rFonts w:ascii="Arial" w:hAnsi="Arial"/>
      <w:kern w:val="0"/>
    </w:rPr>
  </w:style>
  <w:style w:type="paragraph" w:styleId="7">
    <w:name w:val="heading 7"/>
    <w:basedOn w:val="a0"/>
    <w:next w:val="a1"/>
    <w:rsid w:val="00722150"/>
    <w:pPr>
      <w:keepNext/>
      <w:keepLines/>
      <w:numPr>
        <w:ilvl w:val="6"/>
        <w:numId w:val="1"/>
      </w:numPr>
      <w:spacing w:before="120" w:after="120"/>
      <w:outlineLvl w:val="6"/>
    </w:pPr>
    <w:rPr>
      <w:rFonts w:ascii="Arial" w:hAnsi="Arial"/>
    </w:rPr>
  </w:style>
  <w:style w:type="paragraph" w:styleId="8">
    <w:name w:val="heading 8"/>
    <w:basedOn w:val="a0"/>
    <w:next w:val="a1"/>
    <w:rsid w:val="00722150"/>
    <w:pPr>
      <w:keepNext/>
      <w:keepLines/>
      <w:numPr>
        <w:ilvl w:val="7"/>
        <w:numId w:val="1"/>
      </w:numPr>
      <w:spacing w:before="120" w:after="120"/>
      <w:outlineLvl w:val="7"/>
    </w:pPr>
    <w:rPr>
      <w:rFonts w:ascii="Arial" w:hAnsi="Arial"/>
    </w:rPr>
  </w:style>
  <w:style w:type="paragraph" w:styleId="9">
    <w:name w:val="heading 9"/>
    <w:basedOn w:val="a0"/>
    <w:next w:val="a1"/>
    <w:rsid w:val="00722150"/>
    <w:pPr>
      <w:keepNext/>
      <w:keepLines/>
      <w:numPr>
        <w:ilvl w:val="8"/>
        <w:numId w:val="1"/>
      </w:numPr>
      <w:spacing w:before="120" w:after="120"/>
      <w:outlineLvl w:val="8"/>
    </w:pPr>
    <w:rPr>
      <w:rFonts w:ascii="Arial" w:hAnsi="Aria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1">
    <w:name w:val="Normal Indent"/>
    <w:aliases w:val="正文（首行缩进两字）,正文（首行缩进两字）＋行距：1.5倍行距,表正文,正文非缩进,正文不缩进,首行缩进,特点,段1,正文缩进 Char,正文（首行缩进两字） Char,正文（首行缩进两字） Char Char Char Char Char Char Char Char Char Char,正文（首行缩进两字） Char Char,正文（首行缩进两字） Char Char Char Char Char,正文（首行缩进两字） Char Char Char Char,正文缩进1,d,d Char"/>
    <w:basedOn w:val="a0"/>
    <w:link w:val="Char1"/>
    <w:rsid w:val="00722150"/>
    <w:pPr>
      <w:ind w:firstLine="420"/>
    </w:pPr>
  </w:style>
  <w:style w:type="character" w:customStyle="1" w:styleId="Char1">
    <w:name w:val="正文缩进 Char1"/>
    <w:aliases w:val="正文（首行缩进两字） Char1,正文（首行缩进两字）＋行距：1.5倍行距 Char,表正文 Char,正文非缩进 Char,正文不缩进 Char,首行缩进 Char,特点 Char,段1 Char,正文缩进 Char Char,正文（首行缩进两字） Char Char1,正文（首行缩进两字） Char Char Char Char Char Char Char Char Char Char Char,正文（首行缩进两字） Char Char Char,正文缩进1 Char"/>
    <w:link w:val="a1"/>
    <w:rsid w:val="00722150"/>
    <w:rPr>
      <w:rFonts w:eastAsia="宋体"/>
      <w:kern w:val="2"/>
      <w:sz w:val="21"/>
      <w:lang w:val="en-US" w:eastAsia="zh-CN" w:bidi="ar-SA"/>
    </w:rPr>
  </w:style>
  <w:style w:type="paragraph" w:customStyle="1" w:styleId="CharChar1Char">
    <w:name w:val="Char Char1 Char"/>
    <w:basedOn w:val="a0"/>
    <w:rsid w:val="00722150"/>
    <w:pPr>
      <w:widowControl/>
      <w:spacing w:after="160" w:line="240" w:lineRule="exact"/>
      <w:jc w:val="left"/>
    </w:pPr>
    <w:rPr>
      <w:rFonts w:ascii="Verdana" w:hAnsi="Verdana"/>
      <w:kern w:val="0"/>
      <w:sz w:val="20"/>
      <w:lang w:eastAsia="en-US"/>
    </w:rPr>
  </w:style>
  <w:style w:type="paragraph" w:styleId="a5">
    <w:name w:val="header"/>
    <w:aliases w:val="header odd"/>
    <w:basedOn w:val="a0"/>
    <w:rsid w:val="0072215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footer"/>
    <w:basedOn w:val="a0"/>
    <w:rsid w:val="0072215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7">
    <w:name w:val="page number"/>
    <w:basedOn w:val="a2"/>
    <w:rsid w:val="00722150"/>
  </w:style>
  <w:style w:type="paragraph" w:customStyle="1" w:styleId="TableText">
    <w:name w:val="Table Text"/>
    <w:basedOn w:val="a0"/>
    <w:rsid w:val="00722150"/>
    <w:pPr>
      <w:keepLines/>
      <w:widowControl/>
      <w:overflowPunct w:val="0"/>
      <w:autoSpaceDE w:val="0"/>
      <w:autoSpaceDN w:val="0"/>
      <w:adjustRightInd w:val="0"/>
      <w:jc w:val="left"/>
      <w:textAlignment w:val="baseline"/>
    </w:pPr>
    <w:rPr>
      <w:rFonts w:ascii="Book Antiqua" w:hAnsi="Book Antiqua"/>
      <w:kern w:val="0"/>
      <w:sz w:val="16"/>
    </w:rPr>
  </w:style>
  <w:style w:type="paragraph" w:styleId="a8">
    <w:name w:val="macro"/>
    <w:semiHidden/>
    <w:rsid w:val="0072215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/>
      <w:kern w:val="2"/>
      <w:sz w:val="24"/>
    </w:rPr>
  </w:style>
  <w:style w:type="paragraph" w:styleId="10">
    <w:name w:val="toc 1"/>
    <w:basedOn w:val="a0"/>
    <w:next w:val="a0"/>
    <w:autoRedefine/>
    <w:uiPriority w:val="39"/>
    <w:rsid w:val="00722150"/>
    <w:pPr>
      <w:spacing w:before="120" w:after="120"/>
      <w:jc w:val="left"/>
    </w:pPr>
    <w:rPr>
      <w:b/>
      <w:bCs/>
      <w:caps/>
      <w:sz w:val="20"/>
    </w:rPr>
  </w:style>
  <w:style w:type="paragraph" w:styleId="20">
    <w:name w:val="toc 2"/>
    <w:basedOn w:val="a0"/>
    <w:next w:val="a0"/>
    <w:autoRedefine/>
    <w:uiPriority w:val="39"/>
    <w:rsid w:val="00722150"/>
    <w:pPr>
      <w:ind w:left="210"/>
      <w:jc w:val="left"/>
    </w:pPr>
    <w:rPr>
      <w:smallCaps/>
      <w:sz w:val="20"/>
    </w:rPr>
  </w:style>
  <w:style w:type="paragraph" w:styleId="30">
    <w:name w:val="toc 3"/>
    <w:basedOn w:val="a0"/>
    <w:next w:val="a0"/>
    <w:autoRedefine/>
    <w:uiPriority w:val="39"/>
    <w:rsid w:val="00722150"/>
    <w:pPr>
      <w:ind w:left="420"/>
      <w:jc w:val="left"/>
    </w:pPr>
    <w:rPr>
      <w:i/>
      <w:iCs/>
      <w:sz w:val="20"/>
    </w:rPr>
  </w:style>
  <w:style w:type="character" w:styleId="a9">
    <w:name w:val="Hyperlink"/>
    <w:uiPriority w:val="99"/>
    <w:rsid w:val="00722150"/>
    <w:rPr>
      <w:rFonts w:ascii="Verdana" w:eastAsia="宋体" w:hAnsi="Verdana"/>
      <w:color w:val="0000FF"/>
      <w:u w:val="single"/>
      <w:lang w:val="en-US" w:eastAsia="en-US" w:bidi="ar-SA"/>
    </w:rPr>
  </w:style>
  <w:style w:type="character" w:customStyle="1" w:styleId="CharChar">
    <w:name w:val="Char Char"/>
    <w:rsid w:val="00722150"/>
    <w:rPr>
      <w:rFonts w:ascii="Verdana" w:eastAsia="宋体" w:hAnsi="Verdana"/>
      <w:kern w:val="2"/>
      <w:sz w:val="21"/>
      <w:lang w:val="en-US" w:eastAsia="zh-CN" w:bidi="ar-SA"/>
    </w:rPr>
  </w:style>
  <w:style w:type="paragraph" w:customStyle="1" w:styleId="Char4CharCharChar">
    <w:name w:val="Char4 Char Char Char"/>
    <w:basedOn w:val="a0"/>
    <w:rsid w:val="00A76554"/>
    <w:pPr>
      <w:ind w:firstLineChars="200" w:firstLine="200"/>
    </w:pPr>
    <w:rPr>
      <w:rFonts w:ascii="Tahoma" w:hAnsi="Tahoma"/>
      <w:sz w:val="24"/>
    </w:rPr>
  </w:style>
  <w:style w:type="paragraph" w:styleId="aa">
    <w:name w:val="Normal (Web)"/>
    <w:basedOn w:val="a0"/>
    <w:uiPriority w:val="99"/>
    <w:rsid w:val="009969A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b">
    <w:name w:val="caption"/>
    <w:aliases w:val="图表"/>
    <w:basedOn w:val="a0"/>
    <w:next w:val="a0"/>
    <w:qFormat/>
    <w:rsid w:val="008F0BE2"/>
    <w:pPr>
      <w:jc w:val="center"/>
    </w:pPr>
    <w:rPr>
      <w:rFonts w:ascii="Arial" w:eastAsia="黑体" w:hAnsi="Arial" w:cs="Arial"/>
      <w:sz w:val="20"/>
    </w:rPr>
  </w:style>
  <w:style w:type="character" w:customStyle="1" w:styleId="ac">
    <w:name w:val="已访问的超链接"/>
    <w:rsid w:val="009969A7"/>
    <w:rPr>
      <w:color w:val="800080"/>
      <w:u w:val="single"/>
    </w:rPr>
  </w:style>
  <w:style w:type="paragraph" w:styleId="ad">
    <w:name w:val="Balloon Text"/>
    <w:basedOn w:val="a0"/>
    <w:semiHidden/>
    <w:rsid w:val="00A2613B"/>
    <w:rPr>
      <w:sz w:val="18"/>
      <w:szCs w:val="18"/>
    </w:rPr>
  </w:style>
  <w:style w:type="paragraph" w:styleId="31">
    <w:name w:val="Body Text Indent 3"/>
    <w:basedOn w:val="a0"/>
    <w:rsid w:val="00A2613B"/>
    <w:pPr>
      <w:ind w:left="425"/>
    </w:pPr>
  </w:style>
  <w:style w:type="character" w:styleId="ae">
    <w:name w:val="annotation reference"/>
    <w:semiHidden/>
    <w:rsid w:val="00A2613B"/>
    <w:rPr>
      <w:sz w:val="21"/>
      <w:szCs w:val="21"/>
    </w:rPr>
  </w:style>
  <w:style w:type="paragraph" w:styleId="af">
    <w:name w:val="annotation text"/>
    <w:basedOn w:val="a0"/>
    <w:semiHidden/>
    <w:rsid w:val="00A2613B"/>
    <w:pPr>
      <w:jc w:val="left"/>
    </w:pPr>
  </w:style>
  <w:style w:type="paragraph" w:styleId="af0">
    <w:name w:val="annotation subject"/>
    <w:basedOn w:val="af"/>
    <w:next w:val="af"/>
    <w:semiHidden/>
    <w:rsid w:val="00A2613B"/>
    <w:rPr>
      <w:b/>
      <w:bCs/>
    </w:rPr>
  </w:style>
  <w:style w:type="paragraph" w:styleId="a">
    <w:name w:val="List Number"/>
    <w:basedOn w:val="a0"/>
    <w:rsid w:val="00AF0662"/>
    <w:pPr>
      <w:numPr>
        <w:numId w:val="2"/>
      </w:numPr>
    </w:pPr>
  </w:style>
  <w:style w:type="paragraph" w:styleId="af1">
    <w:name w:val="table of figures"/>
    <w:basedOn w:val="a0"/>
    <w:next w:val="a0"/>
    <w:semiHidden/>
    <w:rsid w:val="00DA088C"/>
    <w:pPr>
      <w:ind w:leftChars="200" w:left="200" w:hangingChars="200" w:hanging="200"/>
    </w:pPr>
  </w:style>
  <w:style w:type="table" w:styleId="af2">
    <w:name w:val="Table Grid"/>
    <w:basedOn w:val="a3"/>
    <w:rsid w:val="00AF0662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harChar1CharCharCharChar">
    <w:name w:val="Char Char1 Char Char Char Char"/>
    <w:basedOn w:val="a0"/>
    <w:rsid w:val="00984DAA"/>
    <w:pPr>
      <w:widowControl/>
      <w:spacing w:after="160" w:line="240" w:lineRule="exact"/>
      <w:jc w:val="left"/>
    </w:pPr>
    <w:rPr>
      <w:rFonts w:ascii="Verdana" w:hAnsi="Verdana"/>
      <w:kern w:val="0"/>
      <w:sz w:val="20"/>
      <w:lang w:eastAsia="en-US"/>
    </w:rPr>
  </w:style>
  <w:style w:type="paragraph" w:customStyle="1" w:styleId="CharCharCharCharCharCharCharCharCharCharCharChar2CharCharCharCharCharCharCharCharChar1Char">
    <w:name w:val="Char Char Char Char Char Char Char Char Char Char Char Char2 Char Char Char Char Char Char Char Char Char1 Char"/>
    <w:basedOn w:val="af3"/>
    <w:autoRedefine/>
    <w:rsid w:val="00D80077"/>
    <w:pPr>
      <w:keepNext/>
      <w:spacing w:beforeLines="100" w:before="100"/>
    </w:pPr>
    <w:rPr>
      <w:rFonts w:ascii="Tahoma" w:hAnsi="Tahoma"/>
      <w:sz w:val="24"/>
      <w:szCs w:val="24"/>
    </w:rPr>
  </w:style>
  <w:style w:type="paragraph" w:styleId="af3">
    <w:name w:val="Document Map"/>
    <w:basedOn w:val="a0"/>
    <w:semiHidden/>
    <w:rsid w:val="00D80077"/>
    <w:pPr>
      <w:shd w:val="clear" w:color="auto" w:fill="000080"/>
    </w:pPr>
  </w:style>
  <w:style w:type="paragraph" w:styleId="af4">
    <w:name w:val="Body Text"/>
    <w:basedOn w:val="a0"/>
    <w:rsid w:val="00022A64"/>
    <w:pPr>
      <w:spacing w:after="120"/>
    </w:pPr>
  </w:style>
  <w:style w:type="paragraph" w:styleId="af5">
    <w:name w:val="Body Text First Indent"/>
    <w:basedOn w:val="af4"/>
    <w:rsid w:val="00022A64"/>
    <w:pPr>
      <w:ind w:firstLineChars="100" w:firstLine="420"/>
    </w:pPr>
  </w:style>
  <w:style w:type="paragraph" w:customStyle="1" w:styleId="CharCharCharCharCharCharCharCharCharChar">
    <w:name w:val="Char Char Char Char Char Char Char Char Char Char"/>
    <w:basedOn w:val="af3"/>
    <w:autoRedefine/>
    <w:rsid w:val="00CC7392"/>
    <w:pPr>
      <w:keepNext/>
      <w:spacing w:beforeLines="100" w:before="100"/>
    </w:pPr>
    <w:rPr>
      <w:rFonts w:ascii="Tahoma" w:hAnsi="Tahoma"/>
      <w:sz w:val="24"/>
      <w:szCs w:val="24"/>
    </w:rPr>
  </w:style>
  <w:style w:type="paragraph" w:customStyle="1" w:styleId="Default">
    <w:name w:val="Default"/>
    <w:rsid w:val="007A47E5"/>
    <w:pPr>
      <w:widowControl w:val="0"/>
      <w:autoSpaceDE w:val="0"/>
      <w:autoSpaceDN w:val="0"/>
      <w:adjustRightInd w:val="0"/>
    </w:pPr>
    <w:rPr>
      <w:rFonts w:ascii="华文细黑" w:eastAsia="华文细黑" w:cs="华文细黑"/>
      <w:color w:val="000000"/>
      <w:sz w:val="24"/>
      <w:szCs w:val="24"/>
    </w:rPr>
  </w:style>
  <w:style w:type="paragraph" w:customStyle="1" w:styleId="11">
    <w:name w:val="列出段落1"/>
    <w:basedOn w:val="a0"/>
    <w:rsid w:val="00943A34"/>
    <w:pPr>
      <w:ind w:firstLineChars="200" w:firstLine="420"/>
    </w:pPr>
    <w:rPr>
      <w:szCs w:val="22"/>
    </w:rPr>
  </w:style>
  <w:style w:type="character" w:styleId="af6">
    <w:name w:val="Emphasis"/>
    <w:rsid w:val="00997B7C"/>
    <w:rPr>
      <w:i w:val="0"/>
      <w:iCs w:val="0"/>
      <w:color w:val="CC0000"/>
    </w:rPr>
  </w:style>
  <w:style w:type="character" w:customStyle="1" w:styleId="renqinian">
    <w:name w:val="renqinian"/>
    <w:semiHidden/>
    <w:rsid w:val="0067633D"/>
    <w:rPr>
      <w:rFonts w:ascii="Arial" w:eastAsia="宋体" w:hAnsi="Arial" w:cs="Arial"/>
      <w:color w:val="000080"/>
      <w:sz w:val="18"/>
      <w:szCs w:val="20"/>
    </w:rPr>
  </w:style>
  <w:style w:type="character" w:customStyle="1" w:styleId="mw-headline">
    <w:name w:val="mw-headline"/>
    <w:basedOn w:val="a2"/>
    <w:uiPriority w:val="99"/>
    <w:rsid w:val="00596FBB"/>
  </w:style>
  <w:style w:type="paragraph" w:styleId="af7">
    <w:name w:val="List Paragraph"/>
    <w:basedOn w:val="a0"/>
    <w:uiPriority w:val="99"/>
    <w:qFormat/>
    <w:rsid w:val="00D368F6"/>
    <w:pPr>
      <w:widowControl/>
      <w:ind w:firstLine="420"/>
    </w:pPr>
    <w:rPr>
      <w:rFonts w:ascii="Calibri" w:hAnsi="Calibri" w:cs="宋体"/>
      <w:kern w:val="0"/>
      <w:szCs w:val="21"/>
    </w:rPr>
  </w:style>
  <w:style w:type="paragraph" w:customStyle="1" w:styleId="CharCharChar1">
    <w:name w:val="Char Char Char1"/>
    <w:basedOn w:val="af3"/>
    <w:autoRedefine/>
    <w:rsid w:val="00B76271"/>
    <w:pPr>
      <w:keepNext/>
      <w:spacing w:beforeLines="100" w:before="100"/>
    </w:pPr>
    <w:rPr>
      <w:rFonts w:ascii="Tahoma" w:hAnsi="Tahoma"/>
      <w:szCs w:val="24"/>
    </w:rPr>
  </w:style>
  <w:style w:type="character" w:customStyle="1" w:styleId="apple-style-span">
    <w:name w:val="apple-style-span"/>
    <w:basedOn w:val="a2"/>
    <w:rsid w:val="008C2F71"/>
  </w:style>
  <w:style w:type="paragraph" w:styleId="HTML">
    <w:name w:val="HTML Preformatted"/>
    <w:basedOn w:val="a0"/>
    <w:link w:val="HTMLChar"/>
    <w:uiPriority w:val="99"/>
    <w:unhideWhenUsed/>
    <w:rsid w:val="00E70C4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  <w:lang w:val="x-none" w:eastAsia="x-none"/>
    </w:rPr>
  </w:style>
  <w:style w:type="character" w:customStyle="1" w:styleId="HTMLChar">
    <w:name w:val="HTML 预设格式 Char"/>
    <w:link w:val="HTML"/>
    <w:uiPriority w:val="99"/>
    <w:rsid w:val="00E70C4D"/>
    <w:rPr>
      <w:rFonts w:ascii="宋体" w:hAnsi="宋体" w:cs="宋体"/>
      <w:sz w:val="24"/>
      <w:szCs w:val="24"/>
    </w:rPr>
  </w:style>
  <w:style w:type="character" w:styleId="af8">
    <w:name w:val="Placeholder Text"/>
    <w:basedOn w:val="a2"/>
    <w:uiPriority w:val="99"/>
    <w:semiHidden/>
    <w:rsid w:val="00A71C06"/>
    <w:rPr>
      <w:color w:val="808080"/>
    </w:rPr>
  </w:style>
  <w:style w:type="paragraph" w:customStyle="1" w:styleId="12">
    <w:name w:val="正文1"/>
    <w:basedOn w:val="a1"/>
    <w:link w:val="1Char"/>
    <w:qFormat/>
    <w:rsid w:val="00B361FA"/>
    <w:pPr>
      <w:ind w:firstLineChars="200" w:firstLine="200"/>
    </w:pPr>
  </w:style>
  <w:style w:type="character" w:customStyle="1" w:styleId="1Char">
    <w:name w:val="正文1 Char"/>
    <w:basedOn w:val="Char1"/>
    <w:link w:val="12"/>
    <w:rsid w:val="00B361FA"/>
    <w:rPr>
      <w:rFonts w:eastAsia="宋体"/>
      <w:kern w:val="2"/>
      <w:sz w:val="21"/>
      <w:lang w:val="en-US" w:eastAsia="zh-CN" w:bidi="ar-SA"/>
    </w:rPr>
  </w:style>
  <w:style w:type="paragraph" w:styleId="af9">
    <w:name w:val="Revision"/>
    <w:hidden/>
    <w:uiPriority w:val="99"/>
    <w:semiHidden/>
    <w:rsid w:val="00F50BA3"/>
    <w:rPr>
      <w:kern w:val="2"/>
      <w:sz w:val="21"/>
    </w:rPr>
  </w:style>
  <w:style w:type="paragraph" w:styleId="afa">
    <w:name w:val="Title"/>
    <w:basedOn w:val="a0"/>
    <w:next w:val="a0"/>
    <w:link w:val="Char"/>
    <w:uiPriority w:val="10"/>
    <w:qFormat/>
    <w:rsid w:val="00CD71DA"/>
    <w:pPr>
      <w:jc w:val="center"/>
    </w:pPr>
    <w:rPr>
      <w:rFonts w:ascii="宋体" w:hAnsi="宋体"/>
      <w:b/>
      <w:color w:val="000000"/>
      <w:sz w:val="52"/>
      <w:szCs w:val="52"/>
    </w:rPr>
  </w:style>
  <w:style w:type="character" w:customStyle="1" w:styleId="Char">
    <w:name w:val="标题 Char"/>
    <w:basedOn w:val="a2"/>
    <w:link w:val="afa"/>
    <w:uiPriority w:val="10"/>
    <w:rsid w:val="00CD71DA"/>
    <w:rPr>
      <w:rFonts w:ascii="宋体" w:hAnsi="宋体"/>
      <w:b/>
      <w:color w:val="000000"/>
      <w:kern w:val="2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48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5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5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6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9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2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8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2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6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66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5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9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9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2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0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6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8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0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0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8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5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1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0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6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1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9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3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1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8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0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9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9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8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9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package" Target="embeddings/Microsoft_Visio___1.vsdx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emf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microsoft.com/office/2011/relationships/people" Target="people.xml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3.xml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C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FF43D1-E76C-409B-A646-3F46CA6392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50163</TotalTime>
  <Pages>24</Pages>
  <Words>517</Words>
  <Characters>2952</Characters>
  <Application>Microsoft Office Word</Application>
  <DocSecurity>0</DocSecurity>
  <Lines>24</Lines>
  <Paragraphs>6</Paragraphs>
  <ScaleCrop>false</ScaleCrop>
  <Company/>
  <LinksUpToDate>false</LinksUpToDate>
  <CharactersWithSpaces>3463</CharactersWithSpaces>
  <SharedDoc>false</SharedDoc>
  <HLinks>
    <vt:vector size="120" baseType="variant">
      <vt:variant>
        <vt:i4>1245247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_Toc477192507</vt:lpwstr>
      </vt:variant>
      <vt:variant>
        <vt:i4>1245247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_Toc477192506</vt:lpwstr>
      </vt:variant>
      <vt:variant>
        <vt:i4>1245247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_Toc477192505</vt:lpwstr>
      </vt:variant>
      <vt:variant>
        <vt:i4>1245247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_Toc477192504</vt:lpwstr>
      </vt:variant>
      <vt:variant>
        <vt:i4>1245247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_Toc477192503</vt:lpwstr>
      </vt:variant>
      <vt:variant>
        <vt:i4>1245247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_Toc477192502</vt:lpwstr>
      </vt:variant>
      <vt:variant>
        <vt:i4>1245247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_Toc477192501</vt:lpwstr>
      </vt:variant>
      <vt:variant>
        <vt:i4>1245247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_Toc477192500</vt:lpwstr>
      </vt:variant>
      <vt:variant>
        <vt:i4>1703998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_Toc477192499</vt:lpwstr>
      </vt:variant>
      <vt:variant>
        <vt:i4>1703998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_Toc477192498</vt:lpwstr>
      </vt:variant>
      <vt:variant>
        <vt:i4>1703998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_Toc477192497</vt:lpwstr>
      </vt:variant>
      <vt:variant>
        <vt:i4>1703998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_Toc477192496</vt:lpwstr>
      </vt:variant>
      <vt:variant>
        <vt:i4>1703998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_Toc477192495</vt:lpwstr>
      </vt:variant>
      <vt:variant>
        <vt:i4>1703998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_Toc477192494</vt:lpwstr>
      </vt:variant>
      <vt:variant>
        <vt:i4>1703998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_Toc477192493</vt:lpwstr>
      </vt:variant>
      <vt:variant>
        <vt:i4>1703998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_Toc477192492</vt:lpwstr>
      </vt:variant>
      <vt:variant>
        <vt:i4>1703998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_Toc477192491</vt:lpwstr>
      </vt:variant>
      <vt:variant>
        <vt:i4>1703998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_Toc477192490</vt:lpwstr>
      </vt:variant>
      <vt:variant>
        <vt:i4>1769534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_Toc477192489</vt:lpwstr>
      </vt:variant>
      <vt:variant>
        <vt:i4>1769534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_Toc477192488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L1809-OG产品市场定义书</dc:title>
  <dc:subject/>
  <dc:creator>Xuxiaojun</dc:creator>
  <cp:keywords/>
  <dc:description/>
  <cp:lastModifiedBy>min.wen</cp:lastModifiedBy>
  <cp:revision>38</cp:revision>
  <cp:lastPrinted>2010-11-23T06:34:00Z</cp:lastPrinted>
  <dcterms:created xsi:type="dcterms:W3CDTF">2017-06-15T09:35:00Z</dcterms:created>
  <dcterms:modified xsi:type="dcterms:W3CDTF">2018-10-18T09:34:00Z</dcterms:modified>
</cp:coreProperties>
</file>